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695F" w:rsidRPr="006C2F23" w:rsidRDefault="0054695F" w:rsidP="0054695F">
      <w:pPr>
        <w:spacing w:after="0" w:line="240" w:lineRule="auto"/>
        <w:jc w:val="center"/>
        <w:rPr>
          <w:b/>
          <w:szCs w:val="24"/>
        </w:rPr>
      </w:pPr>
      <w:r w:rsidRPr="006C2F23">
        <w:rPr>
          <w:b/>
          <w:szCs w:val="24"/>
        </w:rPr>
        <w:t>SECOND TERM E-LEARNING NOTE</w:t>
      </w:r>
    </w:p>
    <w:p w:rsidR="0054695F" w:rsidRPr="006C2F23" w:rsidRDefault="0054695F" w:rsidP="0054695F">
      <w:pPr>
        <w:spacing w:after="0" w:line="240" w:lineRule="auto"/>
        <w:rPr>
          <w:b/>
          <w:szCs w:val="24"/>
        </w:rPr>
      </w:pPr>
    </w:p>
    <w:p w:rsidR="0054695F" w:rsidRPr="006C2F23" w:rsidRDefault="0054695F" w:rsidP="0054695F">
      <w:pPr>
        <w:spacing w:after="0" w:line="240" w:lineRule="auto"/>
        <w:rPr>
          <w:b/>
          <w:szCs w:val="24"/>
        </w:rPr>
      </w:pPr>
      <w:r w:rsidRPr="006C2F23">
        <w:rPr>
          <w:b/>
          <w:szCs w:val="24"/>
        </w:rPr>
        <w:t>SUBJECT: TECHNICAL DRAWING</w:t>
      </w:r>
      <w:r w:rsidRPr="006C2F23">
        <w:rPr>
          <w:b/>
          <w:szCs w:val="24"/>
        </w:rPr>
        <w:tab/>
      </w:r>
      <w:r w:rsidRPr="006C2F23">
        <w:rPr>
          <w:b/>
          <w:szCs w:val="24"/>
        </w:rPr>
        <w:tab/>
      </w:r>
      <w:r w:rsidRPr="006C2F23">
        <w:rPr>
          <w:b/>
          <w:szCs w:val="24"/>
        </w:rPr>
        <w:tab/>
      </w:r>
      <w:r w:rsidRPr="006C2F23">
        <w:rPr>
          <w:b/>
          <w:szCs w:val="24"/>
        </w:rPr>
        <w:tab/>
      </w:r>
      <w:r w:rsidRPr="006C2F23">
        <w:rPr>
          <w:b/>
          <w:szCs w:val="24"/>
        </w:rPr>
        <w:tab/>
      </w:r>
      <w:r w:rsidRPr="006C2F23">
        <w:rPr>
          <w:b/>
          <w:szCs w:val="24"/>
        </w:rPr>
        <w:tab/>
      </w:r>
      <w:r w:rsidRPr="006C2F23">
        <w:rPr>
          <w:b/>
          <w:szCs w:val="24"/>
        </w:rPr>
        <w:tab/>
      </w:r>
      <w:r w:rsidRPr="006C2F23">
        <w:rPr>
          <w:b/>
          <w:szCs w:val="24"/>
        </w:rPr>
        <w:tab/>
        <w:t>CLASS: SS 3</w:t>
      </w:r>
    </w:p>
    <w:p w:rsidR="0054695F" w:rsidRPr="006C2F23" w:rsidRDefault="0054695F" w:rsidP="0054695F">
      <w:pPr>
        <w:spacing w:after="0" w:line="240" w:lineRule="auto"/>
        <w:rPr>
          <w:b/>
          <w:szCs w:val="24"/>
        </w:rPr>
      </w:pPr>
    </w:p>
    <w:p w:rsidR="0054695F" w:rsidRPr="006C2F23" w:rsidRDefault="0054695F" w:rsidP="0054695F">
      <w:pPr>
        <w:spacing w:after="0" w:line="240" w:lineRule="auto"/>
        <w:rPr>
          <w:b/>
          <w:szCs w:val="24"/>
        </w:rPr>
      </w:pPr>
      <w:r w:rsidRPr="006C2F23">
        <w:rPr>
          <w:b/>
          <w:szCs w:val="24"/>
        </w:rPr>
        <w:t>SCHEME OF WORK</w:t>
      </w:r>
    </w:p>
    <w:p w:rsidR="0054695F" w:rsidRPr="006C2F23" w:rsidRDefault="0054695F" w:rsidP="0054695F">
      <w:pPr>
        <w:spacing w:after="0" w:line="240" w:lineRule="auto"/>
        <w:rPr>
          <w:szCs w:val="24"/>
        </w:rPr>
      </w:pPr>
    </w:p>
    <w:p w:rsidR="0054695F" w:rsidRPr="006C2F23" w:rsidRDefault="006C2F23" w:rsidP="0054695F">
      <w:pPr>
        <w:spacing w:after="0" w:line="240" w:lineRule="auto"/>
        <w:rPr>
          <w:b/>
          <w:szCs w:val="24"/>
        </w:rPr>
      </w:pPr>
      <w:r>
        <w:rPr>
          <w:b/>
          <w:szCs w:val="24"/>
        </w:rPr>
        <w:t>WEEK</w:t>
      </w:r>
      <w:r>
        <w:rPr>
          <w:b/>
          <w:szCs w:val="24"/>
        </w:rPr>
        <w:tab/>
      </w:r>
      <w:r w:rsidR="0054695F" w:rsidRPr="006C2F23">
        <w:rPr>
          <w:b/>
          <w:szCs w:val="24"/>
        </w:rPr>
        <w:t>TOPIC</w:t>
      </w:r>
    </w:p>
    <w:p w:rsidR="00024604" w:rsidRPr="006C2F23" w:rsidRDefault="0054695F" w:rsidP="0054695F">
      <w:pPr>
        <w:pStyle w:val="NoSpacing"/>
        <w:ind w:left="360"/>
        <w:rPr>
          <w:szCs w:val="24"/>
        </w:rPr>
      </w:pPr>
      <w:r w:rsidRPr="006C2F23">
        <w:rPr>
          <w:szCs w:val="24"/>
        </w:rPr>
        <w:t>1</w:t>
      </w:r>
      <w:r w:rsidRPr="006C2F23">
        <w:rPr>
          <w:szCs w:val="24"/>
        </w:rPr>
        <w:tab/>
      </w:r>
      <w:r w:rsidRPr="006C2F23">
        <w:rPr>
          <w:szCs w:val="24"/>
        </w:rPr>
        <w:tab/>
      </w:r>
      <w:r w:rsidR="000F5AEF" w:rsidRPr="006C2F23">
        <w:rPr>
          <w:szCs w:val="24"/>
        </w:rPr>
        <w:t>Revision of past work</w:t>
      </w:r>
      <w:r w:rsidR="00024604" w:rsidRPr="006C2F23">
        <w:rPr>
          <w:szCs w:val="24"/>
        </w:rPr>
        <w:t>.</w:t>
      </w:r>
    </w:p>
    <w:p w:rsidR="00024604" w:rsidRPr="006C2F23" w:rsidRDefault="006C2F23" w:rsidP="006C2F23">
      <w:pPr>
        <w:pStyle w:val="NoSpacing"/>
        <w:ind w:left="1440" w:hanging="1080"/>
        <w:rPr>
          <w:szCs w:val="24"/>
        </w:rPr>
      </w:pPr>
      <w:r w:rsidRPr="006C2F23">
        <w:rPr>
          <w:szCs w:val="24"/>
        </w:rPr>
        <w:t>2</w:t>
      </w:r>
      <w:r w:rsidRPr="006C2F23">
        <w:rPr>
          <w:szCs w:val="24"/>
        </w:rPr>
        <w:tab/>
      </w:r>
      <w:r w:rsidR="00024604" w:rsidRPr="006C2F23">
        <w:rPr>
          <w:szCs w:val="24"/>
        </w:rPr>
        <w:t>Introduction to computer</w:t>
      </w:r>
      <w:r w:rsidR="00F528B1" w:rsidRPr="006C2F23">
        <w:rPr>
          <w:szCs w:val="24"/>
        </w:rPr>
        <w:t>- parts, simple practical exercise on AutoC</w:t>
      </w:r>
      <w:r w:rsidRPr="006C2F23">
        <w:rPr>
          <w:szCs w:val="24"/>
        </w:rPr>
        <w:t xml:space="preserve">AD for building and mechanical </w:t>
      </w:r>
      <w:r w:rsidR="00F528B1" w:rsidRPr="006C2F23">
        <w:rPr>
          <w:szCs w:val="24"/>
        </w:rPr>
        <w:t>drawing.</w:t>
      </w:r>
    </w:p>
    <w:p w:rsidR="00F528B1" w:rsidRPr="006C2F23" w:rsidRDefault="006C2F23" w:rsidP="006C2F23">
      <w:pPr>
        <w:pStyle w:val="NoSpacing"/>
        <w:ind w:left="360"/>
        <w:rPr>
          <w:szCs w:val="24"/>
        </w:rPr>
      </w:pPr>
      <w:r w:rsidRPr="006C2F23">
        <w:rPr>
          <w:szCs w:val="24"/>
        </w:rPr>
        <w:t>3</w:t>
      </w:r>
      <w:r w:rsidRPr="006C2F23">
        <w:rPr>
          <w:szCs w:val="24"/>
        </w:rPr>
        <w:tab/>
      </w:r>
      <w:r w:rsidRPr="006C2F23">
        <w:rPr>
          <w:szCs w:val="24"/>
        </w:rPr>
        <w:tab/>
      </w:r>
      <w:r w:rsidR="00F528B1" w:rsidRPr="006C2F23">
        <w:rPr>
          <w:szCs w:val="24"/>
        </w:rPr>
        <w:t>Architraves- semi-circular, lancet, segmental, t</w:t>
      </w:r>
      <w:r w:rsidR="00E874D2" w:rsidRPr="006C2F23">
        <w:rPr>
          <w:szCs w:val="24"/>
        </w:rPr>
        <w:t>.</w:t>
      </w:r>
      <w:r w:rsidR="00F528B1" w:rsidRPr="006C2F23">
        <w:rPr>
          <w:szCs w:val="24"/>
        </w:rPr>
        <w:t>udor, parabolic, elliptical, flat guage etc.</w:t>
      </w:r>
    </w:p>
    <w:p w:rsidR="006247DA" w:rsidRPr="006C2F23" w:rsidRDefault="006C2F23" w:rsidP="006C2F23">
      <w:pPr>
        <w:pStyle w:val="NoSpacing"/>
        <w:ind w:left="360"/>
        <w:rPr>
          <w:szCs w:val="24"/>
        </w:rPr>
      </w:pPr>
      <w:r w:rsidRPr="006C2F23">
        <w:rPr>
          <w:szCs w:val="24"/>
        </w:rPr>
        <w:t>4</w:t>
      </w:r>
      <w:r w:rsidRPr="006C2F23">
        <w:rPr>
          <w:szCs w:val="24"/>
        </w:rPr>
        <w:tab/>
      </w:r>
      <w:r w:rsidRPr="006C2F23">
        <w:rPr>
          <w:szCs w:val="24"/>
        </w:rPr>
        <w:tab/>
      </w:r>
      <w:r w:rsidR="00A4369E" w:rsidRPr="006C2F23">
        <w:rPr>
          <w:szCs w:val="24"/>
        </w:rPr>
        <w:t>Architraves continued.</w:t>
      </w:r>
    </w:p>
    <w:p w:rsidR="005B54B8" w:rsidRPr="006C2F23" w:rsidRDefault="006247DA" w:rsidP="006C2F23">
      <w:pPr>
        <w:pStyle w:val="NoSpacing"/>
        <w:ind w:left="360"/>
        <w:rPr>
          <w:szCs w:val="24"/>
        </w:rPr>
      </w:pPr>
      <w:r w:rsidRPr="006C2F23">
        <w:rPr>
          <w:szCs w:val="24"/>
        </w:rPr>
        <w:t>5</w:t>
      </w:r>
      <w:r w:rsidR="006C2F23" w:rsidRPr="006C2F23">
        <w:rPr>
          <w:szCs w:val="24"/>
        </w:rPr>
        <w:tab/>
      </w:r>
      <w:r w:rsidR="006C2F23" w:rsidRPr="006C2F23">
        <w:rPr>
          <w:szCs w:val="24"/>
        </w:rPr>
        <w:tab/>
      </w:r>
      <w:r w:rsidR="005B54B8" w:rsidRPr="006C2F23">
        <w:rPr>
          <w:szCs w:val="24"/>
        </w:rPr>
        <w:t>Roofs: types and structure including</w:t>
      </w:r>
      <w:r w:rsidR="000F5308" w:rsidRPr="006C2F23">
        <w:rPr>
          <w:szCs w:val="24"/>
        </w:rPr>
        <w:t xml:space="preserve"> the plan /determination</w:t>
      </w:r>
      <w:r w:rsidR="00E874D2" w:rsidRPr="006C2F23">
        <w:rPr>
          <w:szCs w:val="24"/>
        </w:rPr>
        <w:t xml:space="preserve"> of pitch</w:t>
      </w:r>
      <w:r w:rsidR="000F5308" w:rsidRPr="006C2F23">
        <w:rPr>
          <w:szCs w:val="24"/>
        </w:rPr>
        <w:t xml:space="preserve"> angle.</w:t>
      </w:r>
    </w:p>
    <w:p w:rsidR="00957B2E" w:rsidRPr="006C2F23" w:rsidRDefault="006247DA" w:rsidP="006C2F23">
      <w:pPr>
        <w:pStyle w:val="NoSpacing"/>
        <w:ind w:left="360"/>
        <w:rPr>
          <w:szCs w:val="24"/>
        </w:rPr>
      </w:pPr>
      <w:r w:rsidRPr="006C2F23">
        <w:rPr>
          <w:szCs w:val="24"/>
        </w:rPr>
        <w:t>6</w:t>
      </w:r>
      <w:r w:rsidR="006C2F23" w:rsidRPr="006C2F23">
        <w:rPr>
          <w:szCs w:val="24"/>
        </w:rPr>
        <w:tab/>
      </w:r>
      <w:r w:rsidR="006C2F23" w:rsidRPr="006C2F23">
        <w:rPr>
          <w:szCs w:val="24"/>
        </w:rPr>
        <w:tab/>
      </w:r>
      <w:r w:rsidR="006C5020" w:rsidRPr="006C2F23">
        <w:rPr>
          <w:szCs w:val="24"/>
        </w:rPr>
        <w:t>Conventional representation of materials and symbols.</w:t>
      </w:r>
    </w:p>
    <w:p w:rsidR="006C5020" w:rsidRPr="006C2F23" w:rsidRDefault="006247DA" w:rsidP="006C2F23">
      <w:pPr>
        <w:pStyle w:val="NoSpacing"/>
        <w:ind w:left="360"/>
        <w:rPr>
          <w:szCs w:val="24"/>
        </w:rPr>
      </w:pPr>
      <w:r w:rsidRPr="006C2F23">
        <w:rPr>
          <w:szCs w:val="24"/>
        </w:rPr>
        <w:t>7</w:t>
      </w:r>
      <w:r w:rsidR="006C2F23" w:rsidRPr="006C2F23">
        <w:rPr>
          <w:szCs w:val="24"/>
        </w:rPr>
        <w:tab/>
      </w:r>
      <w:r w:rsidR="006C2F23" w:rsidRPr="006C2F23">
        <w:rPr>
          <w:szCs w:val="24"/>
        </w:rPr>
        <w:tab/>
      </w:r>
      <w:r w:rsidR="006C5020" w:rsidRPr="006C2F23">
        <w:rPr>
          <w:szCs w:val="24"/>
        </w:rPr>
        <w:t>Blue print.</w:t>
      </w:r>
    </w:p>
    <w:p w:rsidR="00E874D2" w:rsidRPr="006C2F23" w:rsidRDefault="006247DA" w:rsidP="006C2F23">
      <w:pPr>
        <w:pStyle w:val="NoSpacing"/>
        <w:ind w:left="360"/>
        <w:rPr>
          <w:szCs w:val="24"/>
        </w:rPr>
      </w:pPr>
      <w:r w:rsidRPr="006C2F23">
        <w:rPr>
          <w:szCs w:val="24"/>
        </w:rPr>
        <w:t>8</w:t>
      </w:r>
      <w:r w:rsidR="006C2F23" w:rsidRPr="006C2F23">
        <w:rPr>
          <w:szCs w:val="24"/>
        </w:rPr>
        <w:tab/>
      </w:r>
      <w:r w:rsidR="006C2F23" w:rsidRPr="006C2F23">
        <w:rPr>
          <w:szCs w:val="24"/>
        </w:rPr>
        <w:tab/>
      </w:r>
      <w:r w:rsidR="00E874D2" w:rsidRPr="006C2F23">
        <w:rPr>
          <w:szCs w:val="24"/>
        </w:rPr>
        <w:t>Revision.</w:t>
      </w:r>
    </w:p>
    <w:p w:rsidR="005C1103" w:rsidRPr="006C2F23" w:rsidRDefault="005C1103" w:rsidP="00024604">
      <w:pPr>
        <w:pStyle w:val="NoSpacing"/>
        <w:rPr>
          <w:szCs w:val="24"/>
        </w:rPr>
      </w:pPr>
    </w:p>
    <w:p w:rsidR="00E874D2" w:rsidRPr="006C2F23" w:rsidRDefault="00E874D2" w:rsidP="00024604">
      <w:pPr>
        <w:pStyle w:val="NoSpacing"/>
        <w:rPr>
          <w:szCs w:val="24"/>
        </w:rPr>
      </w:pPr>
    </w:p>
    <w:p w:rsidR="005C1103" w:rsidRPr="006C2F23" w:rsidRDefault="005C1103" w:rsidP="005C1103">
      <w:pPr>
        <w:pStyle w:val="NoSpacing"/>
        <w:rPr>
          <w:szCs w:val="24"/>
        </w:rPr>
      </w:pPr>
      <w:r w:rsidRPr="006C2F23">
        <w:rPr>
          <w:b/>
          <w:szCs w:val="24"/>
        </w:rPr>
        <w:t>WEEK ONE</w:t>
      </w:r>
      <w:r w:rsidR="006C2F23" w:rsidRPr="006C2F23">
        <w:rPr>
          <w:b/>
          <w:szCs w:val="24"/>
        </w:rPr>
        <w:tab/>
      </w:r>
      <w:r w:rsidRPr="006C2F23">
        <w:rPr>
          <w:szCs w:val="24"/>
        </w:rPr>
        <w:t>Revision of past work</w:t>
      </w:r>
    </w:p>
    <w:p w:rsidR="005C1103" w:rsidRPr="006C2F23" w:rsidRDefault="006C7F31" w:rsidP="005C1103">
      <w:pPr>
        <w:pStyle w:val="NoSpacing"/>
        <w:rPr>
          <w:szCs w:val="24"/>
          <w:u w:val="single"/>
        </w:rPr>
      </w:pPr>
      <w:r w:rsidRPr="006C7F31">
        <w:rPr>
          <w:noProof/>
          <w:szCs w:val="24"/>
          <w:u w:val="single"/>
        </w:rPr>
        <w:pict>
          <v:shape id="_x0000_s1028" style="position:absolute;margin-left:121.5pt;margin-top:.7pt;width:109.45pt;height:3.55pt;flip:y;z-index:251660288" coordsize="5767,1" path="m,l5767,e" filled="f" strokeweight="6pt">
            <v:stroke linestyle="thickBetweenThin"/>
            <v:path arrowok="t"/>
          </v:shape>
        </w:pict>
      </w:r>
    </w:p>
    <w:p w:rsidR="005C1103" w:rsidRPr="006C2F23" w:rsidRDefault="006C2F23" w:rsidP="005C1103">
      <w:pPr>
        <w:pStyle w:val="NoSpacing"/>
        <w:rPr>
          <w:b/>
          <w:szCs w:val="24"/>
        </w:rPr>
      </w:pPr>
      <w:r>
        <w:rPr>
          <w:b/>
          <w:szCs w:val="24"/>
        </w:rPr>
        <w:t>CONTENT</w:t>
      </w:r>
    </w:p>
    <w:p w:rsidR="005C1103" w:rsidRPr="006C2F23" w:rsidRDefault="005C1103" w:rsidP="005C1103">
      <w:pPr>
        <w:pStyle w:val="NoSpacing"/>
        <w:rPr>
          <w:szCs w:val="24"/>
        </w:rPr>
      </w:pPr>
      <w:r w:rsidRPr="006C2F23">
        <w:rPr>
          <w:szCs w:val="24"/>
        </w:rPr>
        <w:t xml:space="preserve">(i) </w:t>
      </w:r>
      <w:r w:rsidR="00EE3582" w:rsidRPr="006C2F23">
        <w:rPr>
          <w:szCs w:val="24"/>
        </w:rPr>
        <w:t xml:space="preserve"> General revision of past work</w:t>
      </w:r>
    </w:p>
    <w:p w:rsidR="00E874D2" w:rsidRPr="006C2F23" w:rsidRDefault="00E874D2" w:rsidP="00024604">
      <w:pPr>
        <w:pStyle w:val="NoSpacing"/>
        <w:rPr>
          <w:szCs w:val="24"/>
        </w:rPr>
      </w:pPr>
    </w:p>
    <w:p w:rsidR="005C1103" w:rsidRPr="006C2F23" w:rsidRDefault="005C1103" w:rsidP="00024604">
      <w:pPr>
        <w:pStyle w:val="NoSpacing"/>
        <w:rPr>
          <w:szCs w:val="24"/>
        </w:rPr>
      </w:pPr>
    </w:p>
    <w:p w:rsidR="005C1103" w:rsidRPr="006C2F23" w:rsidRDefault="006C2F23" w:rsidP="005C1103">
      <w:pPr>
        <w:pStyle w:val="NoSpacing"/>
        <w:rPr>
          <w:szCs w:val="24"/>
        </w:rPr>
      </w:pPr>
      <w:r>
        <w:rPr>
          <w:b/>
          <w:szCs w:val="24"/>
        </w:rPr>
        <w:t xml:space="preserve">WEEK </w:t>
      </w:r>
      <w:r w:rsidR="005C1103" w:rsidRPr="006C2F23">
        <w:rPr>
          <w:b/>
          <w:szCs w:val="24"/>
        </w:rPr>
        <w:t>TWO</w:t>
      </w:r>
      <w:r w:rsidR="005C1103" w:rsidRPr="006C2F23">
        <w:rPr>
          <w:szCs w:val="24"/>
        </w:rPr>
        <w:t xml:space="preserve">Introduction to computer and </w:t>
      </w:r>
      <w:r w:rsidR="000825F0" w:rsidRPr="006C2F23">
        <w:rPr>
          <w:szCs w:val="24"/>
        </w:rPr>
        <w:t>simple exercises on AutoCAD</w:t>
      </w:r>
    </w:p>
    <w:p w:rsidR="005C1103" w:rsidRPr="006C2F23" w:rsidRDefault="006C7F31" w:rsidP="005C1103">
      <w:pPr>
        <w:pStyle w:val="NoSpacing"/>
        <w:rPr>
          <w:szCs w:val="24"/>
          <w:u w:val="single"/>
        </w:rPr>
      </w:pPr>
      <w:r w:rsidRPr="006C7F31">
        <w:rPr>
          <w:noProof/>
          <w:szCs w:val="24"/>
          <w:u w:val="single"/>
        </w:rPr>
        <w:pict>
          <v:shape id="_x0000_s1029" style="position:absolute;margin-left:110.05pt;margin-top:1.15pt;width:308.05pt;height:.9pt;flip:y;z-index:251662336" coordsize="5767,1" path="m,l5767,e" filled="f" strokeweight="6pt">
            <v:stroke linestyle="thickBetweenThin"/>
            <v:path arrowok="t"/>
          </v:shape>
        </w:pict>
      </w:r>
    </w:p>
    <w:p w:rsidR="005C1103" w:rsidRPr="006C2F23" w:rsidRDefault="006C2F23" w:rsidP="005C1103">
      <w:pPr>
        <w:pStyle w:val="NoSpacing"/>
        <w:rPr>
          <w:b/>
          <w:szCs w:val="24"/>
        </w:rPr>
      </w:pPr>
      <w:r>
        <w:rPr>
          <w:b/>
          <w:szCs w:val="24"/>
        </w:rPr>
        <w:t>CONTENT</w:t>
      </w:r>
    </w:p>
    <w:p w:rsidR="005C1103" w:rsidRPr="006C2F23" w:rsidRDefault="005C1103" w:rsidP="005C1103">
      <w:pPr>
        <w:pStyle w:val="NoSpacing"/>
        <w:rPr>
          <w:szCs w:val="24"/>
        </w:rPr>
      </w:pPr>
      <w:r w:rsidRPr="006C2F23">
        <w:rPr>
          <w:szCs w:val="24"/>
        </w:rPr>
        <w:t xml:space="preserve">(i)   </w:t>
      </w:r>
      <w:r w:rsidR="00795C97" w:rsidRPr="006C2F23">
        <w:rPr>
          <w:szCs w:val="24"/>
        </w:rPr>
        <w:t>Meaning</w:t>
      </w:r>
      <w:r w:rsidR="009877A7" w:rsidRPr="006C2F23">
        <w:rPr>
          <w:szCs w:val="24"/>
        </w:rPr>
        <w:t xml:space="preserve"> and uses</w:t>
      </w:r>
      <w:r w:rsidR="00795C97" w:rsidRPr="006C2F23">
        <w:rPr>
          <w:szCs w:val="24"/>
        </w:rPr>
        <w:t xml:space="preserve"> of a computer</w:t>
      </w:r>
    </w:p>
    <w:p w:rsidR="005C1103" w:rsidRPr="006C2F23" w:rsidRDefault="005C1103" w:rsidP="005C1103">
      <w:pPr>
        <w:pStyle w:val="NoSpacing"/>
        <w:rPr>
          <w:szCs w:val="24"/>
        </w:rPr>
      </w:pPr>
      <w:r w:rsidRPr="006C2F23">
        <w:rPr>
          <w:szCs w:val="24"/>
        </w:rPr>
        <w:t xml:space="preserve">(ii)  </w:t>
      </w:r>
      <w:r w:rsidR="00795C97" w:rsidRPr="006C2F23">
        <w:rPr>
          <w:szCs w:val="24"/>
        </w:rPr>
        <w:t>Parts of a computer.</w:t>
      </w:r>
    </w:p>
    <w:p w:rsidR="005C1103" w:rsidRPr="006C2F23" w:rsidRDefault="006C2F23" w:rsidP="005C1103">
      <w:pPr>
        <w:pStyle w:val="NoSpacing"/>
        <w:rPr>
          <w:szCs w:val="24"/>
        </w:rPr>
      </w:pPr>
      <w:r w:rsidRPr="006C2F23">
        <w:rPr>
          <w:szCs w:val="24"/>
        </w:rPr>
        <w:t>(iii</w:t>
      </w:r>
      <w:r w:rsidR="00795C97" w:rsidRPr="006C2F23">
        <w:rPr>
          <w:szCs w:val="24"/>
        </w:rPr>
        <w:t>) Component of a computer</w:t>
      </w:r>
      <w:r w:rsidR="005C1103" w:rsidRPr="006C2F23">
        <w:rPr>
          <w:szCs w:val="24"/>
        </w:rPr>
        <w:t>.</w:t>
      </w:r>
    </w:p>
    <w:p w:rsidR="00536E2E" w:rsidRPr="006C2F23" w:rsidRDefault="00536E2E" w:rsidP="005C1103">
      <w:pPr>
        <w:pStyle w:val="NoSpacing"/>
        <w:rPr>
          <w:szCs w:val="24"/>
        </w:rPr>
      </w:pPr>
    </w:p>
    <w:p w:rsidR="00536E2E" w:rsidRPr="006C2F23" w:rsidRDefault="006C2F23" w:rsidP="005C1103">
      <w:pPr>
        <w:pStyle w:val="NoSpacing"/>
        <w:rPr>
          <w:b/>
          <w:szCs w:val="24"/>
        </w:rPr>
      </w:pPr>
      <w:r w:rsidRPr="006C2F23">
        <w:rPr>
          <w:b/>
          <w:szCs w:val="24"/>
        </w:rPr>
        <w:t>MEANING AND USES OF A COMPUTER</w:t>
      </w:r>
    </w:p>
    <w:p w:rsidR="00536E2E" w:rsidRPr="006C2F23" w:rsidRDefault="00536E2E" w:rsidP="005C1103">
      <w:pPr>
        <w:pStyle w:val="NoSpacing"/>
        <w:rPr>
          <w:szCs w:val="24"/>
        </w:rPr>
      </w:pPr>
      <w:r w:rsidRPr="006C2F23">
        <w:rPr>
          <w:szCs w:val="24"/>
        </w:rPr>
        <w:t>A computer is a machine that can respond to instructions and perform a list of instructions. It can store, ret</w:t>
      </w:r>
      <w:r w:rsidR="00BA5294" w:rsidRPr="006C2F23">
        <w:rPr>
          <w:szCs w:val="24"/>
        </w:rPr>
        <w:t>rieve and process data</w:t>
      </w:r>
      <w:r w:rsidR="00B7786B" w:rsidRPr="006C2F23">
        <w:rPr>
          <w:szCs w:val="24"/>
        </w:rPr>
        <w:t>. It can be programmed with a set of instruction</w:t>
      </w:r>
      <w:r w:rsidR="009877A7" w:rsidRPr="006C2F23">
        <w:rPr>
          <w:szCs w:val="24"/>
        </w:rPr>
        <w:t>s.</w:t>
      </w:r>
    </w:p>
    <w:p w:rsidR="006C2F23" w:rsidRPr="006C2F23" w:rsidRDefault="006C2F23" w:rsidP="005C1103">
      <w:pPr>
        <w:pStyle w:val="NoSpacing"/>
        <w:rPr>
          <w:szCs w:val="24"/>
        </w:rPr>
      </w:pPr>
    </w:p>
    <w:p w:rsidR="003B5FFB" w:rsidRPr="006C2F23" w:rsidRDefault="009877A7" w:rsidP="005C1103">
      <w:pPr>
        <w:pStyle w:val="NoSpacing"/>
        <w:rPr>
          <w:szCs w:val="24"/>
        </w:rPr>
      </w:pPr>
      <w:r w:rsidRPr="006C2F23">
        <w:rPr>
          <w:szCs w:val="24"/>
        </w:rPr>
        <w:t>A computer can be used to type documents, send e-mail, browse the internet</w:t>
      </w:r>
      <w:r w:rsidR="003B5FFB" w:rsidRPr="006C2F23">
        <w:rPr>
          <w:szCs w:val="24"/>
        </w:rPr>
        <w:t>, handleaccounts (</w:t>
      </w:r>
      <w:r w:rsidRPr="006C2F23">
        <w:rPr>
          <w:szCs w:val="24"/>
        </w:rPr>
        <w:t>spreadsheet), create presentations, manage</w:t>
      </w:r>
      <w:r w:rsidR="003B5FFB" w:rsidRPr="006C2F23">
        <w:rPr>
          <w:szCs w:val="24"/>
        </w:rPr>
        <w:t xml:space="preserve"> data</w:t>
      </w:r>
      <w:r w:rsidRPr="006C2F23">
        <w:rPr>
          <w:szCs w:val="24"/>
        </w:rPr>
        <w:t>base</w:t>
      </w:r>
      <w:r w:rsidR="003B5FFB" w:rsidRPr="006C2F23">
        <w:rPr>
          <w:szCs w:val="24"/>
        </w:rPr>
        <w:t>, play games, draw graphics, just to mention just a few.</w:t>
      </w:r>
    </w:p>
    <w:p w:rsidR="00ED15DB" w:rsidRPr="006C2F23" w:rsidRDefault="00ED15DB" w:rsidP="005C1103">
      <w:pPr>
        <w:pStyle w:val="NoSpacing"/>
        <w:rPr>
          <w:szCs w:val="24"/>
        </w:rPr>
      </w:pPr>
    </w:p>
    <w:p w:rsidR="00C2173E" w:rsidRPr="006C2F23" w:rsidRDefault="00C2173E" w:rsidP="005C1103">
      <w:pPr>
        <w:pStyle w:val="NoSpacing"/>
        <w:rPr>
          <w:b/>
          <w:szCs w:val="24"/>
        </w:rPr>
      </w:pPr>
      <w:r w:rsidRPr="006C2F23">
        <w:rPr>
          <w:b/>
          <w:szCs w:val="24"/>
        </w:rPr>
        <w:t>PARTS OF A COMPUTER</w:t>
      </w:r>
    </w:p>
    <w:p w:rsidR="00C2173E" w:rsidRPr="006C2F23" w:rsidRDefault="00C2173E" w:rsidP="005C1103">
      <w:pPr>
        <w:pStyle w:val="NoSpacing"/>
        <w:rPr>
          <w:szCs w:val="24"/>
        </w:rPr>
      </w:pPr>
      <w:r w:rsidRPr="006C2F23">
        <w:rPr>
          <w:szCs w:val="24"/>
        </w:rPr>
        <w:t xml:space="preserve">A normal desktop PC comes with the following parts or units. </w:t>
      </w:r>
    </w:p>
    <w:p w:rsidR="00C2173E" w:rsidRPr="006C2F23" w:rsidRDefault="00C2173E" w:rsidP="00C2173E">
      <w:pPr>
        <w:pStyle w:val="NoSpacing"/>
        <w:numPr>
          <w:ilvl w:val="0"/>
          <w:numId w:val="1"/>
        </w:numPr>
        <w:rPr>
          <w:szCs w:val="24"/>
        </w:rPr>
      </w:pPr>
      <w:r w:rsidRPr="006C2F23">
        <w:rPr>
          <w:szCs w:val="24"/>
        </w:rPr>
        <w:t>Monitor</w:t>
      </w:r>
    </w:p>
    <w:p w:rsidR="009877A7" w:rsidRPr="006C2F23" w:rsidRDefault="00C2173E" w:rsidP="00C2173E">
      <w:pPr>
        <w:pStyle w:val="NoSpacing"/>
        <w:numPr>
          <w:ilvl w:val="0"/>
          <w:numId w:val="1"/>
        </w:numPr>
        <w:rPr>
          <w:szCs w:val="24"/>
        </w:rPr>
      </w:pPr>
      <w:r w:rsidRPr="006C2F23">
        <w:rPr>
          <w:szCs w:val="24"/>
        </w:rPr>
        <w:t>Central processing unit(Cpu)</w:t>
      </w:r>
    </w:p>
    <w:p w:rsidR="00C2173E" w:rsidRPr="006C2F23" w:rsidRDefault="00157C35" w:rsidP="00C2173E">
      <w:pPr>
        <w:pStyle w:val="NoSpacing"/>
        <w:numPr>
          <w:ilvl w:val="0"/>
          <w:numId w:val="1"/>
        </w:numPr>
        <w:rPr>
          <w:szCs w:val="24"/>
        </w:rPr>
      </w:pPr>
      <w:r w:rsidRPr="006C2F23">
        <w:rPr>
          <w:szCs w:val="24"/>
        </w:rPr>
        <w:t>Keyboard</w:t>
      </w:r>
    </w:p>
    <w:p w:rsidR="00157C35" w:rsidRPr="006C2F23" w:rsidRDefault="00157C35" w:rsidP="00C2173E">
      <w:pPr>
        <w:pStyle w:val="NoSpacing"/>
        <w:numPr>
          <w:ilvl w:val="0"/>
          <w:numId w:val="1"/>
        </w:numPr>
        <w:rPr>
          <w:szCs w:val="24"/>
        </w:rPr>
      </w:pPr>
      <w:r w:rsidRPr="006C2F23">
        <w:rPr>
          <w:szCs w:val="24"/>
        </w:rPr>
        <w:t>Mouse</w:t>
      </w:r>
    </w:p>
    <w:p w:rsidR="00157C35" w:rsidRPr="006C2F23" w:rsidRDefault="00157C35" w:rsidP="00C2173E">
      <w:pPr>
        <w:pStyle w:val="NoSpacing"/>
        <w:numPr>
          <w:ilvl w:val="0"/>
          <w:numId w:val="1"/>
        </w:numPr>
        <w:rPr>
          <w:szCs w:val="24"/>
        </w:rPr>
      </w:pPr>
      <w:r w:rsidRPr="006C2F23">
        <w:rPr>
          <w:szCs w:val="24"/>
        </w:rPr>
        <w:t>Speakers</w:t>
      </w:r>
    </w:p>
    <w:p w:rsidR="008A3413" w:rsidRPr="006C2F23" w:rsidRDefault="008A3413" w:rsidP="00157C35">
      <w:pPr>
        <w:pStyle w:val="NoSpacing"/>
        <w:rPr>
          <w:szCs w:val="24"/>
        </w:rPr>
      </w:pPr>
    </w:p>
    <w:p w:rsidR="00157C35" w:rsidRPr="006C2F23" w:rsidRDefault="00157C35" w:rsidP="00157C35">
      <w:pPr>
        <w:pStyle w:val="NoSpacing"/>
        <w:rPr>
          <w:b/>
          <w:szCs w:val="24"/>
        </w:rPr>
      </w:pPr>
      <w:r w:rsidRPr="006C2F23">
        <w:rPr>
          <w:b/>
          <w:szCs w:val="24"/>
        </w:rPr>
        <w:t>COMPONENTS OF A COMPUTER SYSTEM</w:t>
      </w:r>
    </w:p>
    <w:p w:rsidR="00157C35" w:rsidRPr="006C2F23" w:rsidRDefault="00157C35" w:rsidP="00157C35">
      <w:pPr>
        <w:pStyle w:val="NoSpacing"/>
        <w:rPr>
          <w:szCs w:val="24"/>
        </w:rPr>
      </w:pPr>
      <w:r w:rsidRPr="006C2F23">
        <w:rPr>
          <w:szCs w:val="24"/>
        </w:rPr>
        <w:t>A personal computer system consists of four main components. These include</w:t>
      </w:r>
    </w:p>
    <w:p w:rsidR="00157C35" w:rsidRPr="006C2F23" w:rsidRDefault="008D34F3" w:rsidP="008D34F3">
      <w:pPr>
        <w:pStyle w:val="NoSpacing"/>
        <w:numPr>
          <w:ilvl w:val="0"/>
          <w:numId w:val="2"/>
        </w:numPr>
        <w:rPr>
          <w:szCs w:val="24"/>
        </w:rPr>
      </w:pPr>
      <w:r w:rsidRPr="006C2F23">
        <w:rPr>
          <w:szCs w:val="24"/>
        </w:rPr>
        <w:t>Hardware</w:t>
      </w:r>
    </w:p>
    <w:p w:rsidR="008D34F3" w:rsidRPr="006C2F23" w:rsidRDefault="008D34F3" w:rsidP="008D34F3">
      <w:pPr>
        <w:pStyle w:val="NoSpacing"/>
        <w:numPr>
          <w:ilvl w:val="0"/>
          <w:numId w:val="2"/>
        </w:numPr>
        <w:rPr>
          <w:szCs w:val="24"/>
        </w:rPr>
      </w:pPr>
      <w:r w:rsidRPr="006C2F23">
        <w:rPr>
          <w:szCs w:val="24"/>
        </w:rPr>
        <w:lastRenderedPageBreak/>
        <w:t>Software</w:t>
      </w:r>
    </w:p>
    <w:p w:rsidR="008D34F3" w:rsidRPr="006C2F23" w:rsidRDefault="008D34F3" w:rsidP="008D34F3">
      <w:pPr>
        <w:pStyle w:val="NoSpacing"/>
        <w:numPr>
          <w:ilvl w:val="0"/>
          <w:numId w:val="2"/>
        </w:numPr>
        <w:rPr>
          <w:szCs w:val="24"/>
        </w:rPr>
      </w:pPr>
      <w:r w:rsidRPr="006C2F23">
        <w:rPr>
          <w:szCs w:val="24"/>
        </w:rPr>
        <w:t>Data</w:t>
      </w:r>
    </w:p>
    <w:p w:rsidR="008D34F3" w:rsidRPr="006C2F23" w:rsidRDefault="008D34F3" w:rsidP="008D34F3">
      <w:pPr>
        <w:pStyle w:val="NoSpacing"/>
        <w:numPr>
          <w:ilvl w:val="0"/>
          <w:numId w:val="2"/>
        </w:numPr>
        <w:rPr>
          <w:szCs w:val="24"/>
        </w:rPr>
      </w:pPr>
      <w:r w:rsidRPr="006C2F23">
        <w:rPr>
          <w:szCs w:val="24"/>
        </w:rPr>
        <w:t>Users</w:t>
      </w:r>
    </w:p>
    <w:p w:rsidR="008D34F3" w:rsidRPr="006C2F23" w:rsidRDefault="008D34F3" w:rsidP="008D34F3">
      <w:pPr>
        <w:pStyle w:val="NoSpacing"/>
        <w:ind w:left="1080"/>
        <w:rPr>
          <w:szCs w:val="24"/>
        </w:rPr>
      </w:pPr>
    </w:p>
    <w:p w:rsidR="005C1103" w:rsidRPr="006C2F23" w:rsidRDefault="006C2F23" w:rsidP="00024604">
      <w:pPr>
        <w:pStyle w:val="NoSpacing"/>
        <w:rPr>
          <w:b/>
          <w:szCs w:val="24"/>
        </w:rPr>
      </w:pPr>
      <w:r w:rsidRPr="006C2F23">
        <w:rPr>
          <w:b/>
          <w:szCs w:val="24"/>
        </w:rPr>
        <w:t>EVALUATION QUESTIONS</w:t>
      </w:r>
    </w:p>
    <w:p w:rsidR="002D7732" w:rsidRPr="006C2F23" w:rsidRDefault="002D7732" w:rsidP="002D7732">
      <w:pPr>
        <w:pStyle w:val="NoSpacing"/>
        <w:numPr>
          <w:ilvl w:val="0"/>
          <w:numId w:val="3"/>
        </w:numPr>
        <w:rPr>
          <w:szCs w:val="24"/>
        </w:rPr>
      </w:pPr>
      <w:r w:rsidRPr="006C2F23">
        <w:rPr>
          <w:szCs w:val="24"/>
        </w:rPr>
        <w:t>What is a computer?</w:t>
      </w:r>
    </w:p>
    <w:p w:rsidR="002D7732" w:rsidRPr="006C2F23" w:rsidRDefault="002D7732" w:rsidP="002D7732">
      <w:pPr>
        <w:pStyle w:val="NoSpacing"/>
        <w:numPr>
          <w:ilvl w:val="0"/>
          <w:numId w:val="3"/>
        </w:numPr>
        <w:rPr>
          <w:szCs w:val="24"/>
        </w:rPr>
      </w:pPr>
      <w:r w:rsidRPr="006C2F23">
        <w:rPr>
          <w:szCs w:val="24"/>
        </w:rPr>
        <w:t>State five parts of a computer.</w:t>
      </w:r>
    </w:p>
    <w:p w:rsidR="002D7732" w:rsidRPr="006C2F23" w:rsidRDefault="002D7732" w:rsidP="002D7732">
      <w:pPr>
        <w:pStyle w:val="NoSpacing"/>
        <w:numPr>
          <w:ilvl w:val="0"/>
          <w:numId w:val="3"/>
        </w:numPr>
        <w:rPr>
          <w:szCs w:val="24"/>
        </w:rPr>
      </w:pPr>
      <w:r w:rsidRPr="006C2F23">
        <w:rPr>
          <w:szCs w:val="24"/>
        </w:rPr>
        <w:t>State four components of a computer.</w:t>
      </w:r>
    </w:p>
    <w:p w:rsidR="005C1103" w:rsidRPr="006C2F23" w:rsidRDefault="005C1103" w:rsidP="00024604">
      <w:pPr>
        <w:pStyle w:val="NoSpacing"/>
        <w:rPr>
          <w:szCs w:val="24"/>
        </w:rPr>
      </w:pPr>
    </w:p>
    <w:p w:rsidR="00B351F9" w:rsidRPr="006C2F23" w:rsidRDefault="00B351F9" w:rsidP="00024604">
      <w:pPr>
        <w:pStyle w:val="NoSpacing"/>
        <w:rPr>
          <w:szCs w:val="24"/>
        </w:rPr>
      </w:pPr>
      <w:r w:rsidRPr="006C2F23">
        <w:rPr>
          <w:szCs w:val="24"/>
        </w:rPr>
        <w:t>AutoCAD is</w:t>
      </w:r>
      <w:r w:rsidR="00F67AF4" w:rsidRPr="006C2F23">
        <w:rPr>
          <w:szCs w:val="24"/>
        </w:rPr>
        <w:t xml:space="preserve"> a drawing package used for </w:t>
      </w:r>
      <w:r w:rsidR="00C14638" w:rsidRPr="006C2F23">
        <w:rPr>
          <w:szCs w:val="24"/>
        </w:rPr>
        <w:t xml:space="preserve">graphic </w:t>
      </w:r>
      <w:r w:rsidR="00F67AF4" w:rsidRPr="006C2F23">
        <w:rPr>
          <w:szCs w:val="24"/>
        </w:rPr>
        <w:t xml:space="preserve">constructions and designs. </w:t>
      </w:r>
    </w:p>
    <w:p w:rsidR="005C1103" w:rsidRPr="006C2F23" w:rsidRDefault="00F67AF4" w:rsidP="00024604">
      <w:pPr>
        <w:pStyle w:val="NoSpacing"/>
        <w:rPr>
          <w:szCs w:val="24"/>
        </w:rPr>
      </w:pPr>
      <w:r w:rsidRPr="006C2F23">
        <w:rPr>
          <w:szCs w:val="24"/>
        </w:rPr>
        <w:t>There are two types of tool used</w:t>
      </w:r>
      <w:r w:rsidR="00B351F9" w:rsidRPr="006C2F23">
        <w:rPr>
          <w:szCs w:val="24"/>
        </w:rPr>
        <w:t xml:space="preserve"> in AutoCAD. These include draw tools and modify tools.</w:t>
      </w:r>
    </w:p>
    <w:p w:rsidR="00B351F9" w:rsidRPr="006C2F23" w:rsidRDefault="00B351F9" w:rsidP="00024604">
      <w:pPr>
        <w:pStyle w:val="NoSpacing"/>
        <w:rPr>
          <w:szCs w:val="24"/>
        </w:rPr>
      </w:pPr>
    </w:p>
    <w:p w:rsidR="00EA06E4" w:rsidRPr="006C2F23" w:rsidRDefault="00EA06E4" w:rsidP="00024604">
      <w:pPr>
        <w:pStyle w:val="NoSpacing"/>
        <w:rPr>
          <w:b/>
          <w:szCs w:val="24"/>
        </w:rPr>
      </w:pPr>
      <w:r w:rsidRPr="006C2F23">
        <w:rPr>
          <w:b/>
          <w:szCs w:val="24"/>
        </w:rPr>
        <w:t>DRAW TOOLS</w:t>
      </w:r>
    </w:p>
    <w:p w:rsidR="00EA06E4" w:rsidRPr="006C2F23" w:rsidRDefault="006C7F31" w:rsidP="00FB05DD">
      <w:pPr>
        <w:pStyle w:val="Heading2"/>
        <w:numPr>
          <w:ilvl w:val="0"/>
          <w:numId w:val="6"/>
        </w:numPr>
        <w:rPr>
          <w:i/>
        </w:rPr>
      </w:pPr>
      <w:r w:rsidRPr="006C7F31">
        <w:rPr>
          <w:rFonts w:ascii="Times New Roman" w:eastAsia="Times New Roman" w:hAnsi="Times New Roman" w:cs="Times New Roman"/>
          <w:bCs w:val="0"/>
          <w:i/>
          <w:noProof/>
          <w:color w:val="auto"/>
          <w:sz w:val="24"/>
          <w:szCs w:val="22"/>
        </w:rPr>
        <w:pict>
          <v:shapetype id="_x0000_t202" coordsize="21600,21600" o:spt="202" path="m,l,21600r21600,l21600,xe">
            <v:stroke joinstyle="miter"/>
            <v:path gradientshapeok="t" o:connecttype="rect"/>
          </v:shapetype>
          <v:shape id="_x0000_s1030" type="#_x0000_t202" style="position:absolute;left:0;text-align:left;margin-left:150.45pt;margin-top:-.05pt;width:48pt;height:32.65pt;z-index:251663360" stroked="f">
            <v:textbox style="mso-next-textbox:#_x0000_s1030">
              <w:txbxContent>
                <w:p w:rsidR="0054695F" w:rsidRDefault="0054695F">
                  <w:r w:rsidRPr="003B4DCF">
                    <w:rPr>
                      <w:noProof/>
                      <w:lang w:val="af-ZA" w:eastAsia="af-ZA"/>
                    </w:rPr>
                    <w:drawing>
                      <wp:inline distT="0" distB="0" distL="0" distR="0">
                        <wp:extent cx="379534" cy="354664"/>
                        <wp:effectExtent l="19050" t="0" r="1466" b="0"/>
                        <wp:docPr id="1042" name="Picture 253" desc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Line"/>
                                <pic:cNvPicPr>
                                  <a:picLocks noChangeAspect="1" noChangeArrowheads="1"/>
                                </pic:cNvPicPr>
                              </pic:nvPicPr>
                              <pic:blipFill>
                                <a:blip r:embed="rId7"/>
                                <a:srcRect/>
                                <a:stretch>
                                  <a:fillRect/>
                                </a:stretch>
                              </pic:blipFill>
                              <pic:spPr bwMode="auto">
                                <a:xfrm>
                                  <a:off x="0" y="0"/>
                                  <a:ext cx="375421" cy="350820"/>
                                </a:xfrm>
                                <a:prstGeom prst="rect">
                                  <a:avLst/>
                                </a:prstGeom>
                                <a:noFill/>
                                <a:ln w="9525">
                                  <a:noFill/>
                                  <a:miter lim="800000"/>
                                  <a:headEnd/>
                                  <a:tailEnd/>
                                </a:ln>
                              </pic:spPr>
                            </pic:pic>
                          </a:graphicData>
                        </a:graphic>
                      </wp:inline>
                    </w:drawing>
                  </w:r>
                </w:p>
              </w:txbxContent>
            </v:textbox>
          </v:shape>
        </w:pict>
      </w:r>
      <w:r w:rsidR="003B4DCF" w:rsidRPr="006C2F23">
        <w:rPr>
          <w:rFonts w:ascii="Times New Roman" w:eastAsia="Times New Roman" w:hAnsi="Times New Roman" w:cs="Times New Roman"/>
          <w:bCs w:val="0"/>
          <w:i/>
          <w:color w:val="auto"/>
          <w:sz w:val="24"/>
          <w:szCs w:val="22"/>
        </w:rPr>
        <w:t>The line command</w:t>
      </w:r>
    </w:p>
    <w:tbl>
      <w:tblPr>
        <w:tblW w:w="0" w:type="auto"/>
        <w:tblCellSpacing w:w="15" w:type="dxa"/>
        <w:tblCellMar>
          <w:top w:w="15" w:type="dxa"/>
          <w:left w:w="15" w:type="dxa"/>
          <w:bottom w:w="15" w:type="dxa"/>
          <w:right w:w="15" w:type="dxa"/>
        </w:tblCellMar>
        <w:tblLook w:val="04A0"/>
      </w:tblPr>
      <w:tblGrid>
        <w:gridCol w:w="81"/>
        <w:gridCol w:w="66"/>
        <w:gridCol w:w="66"/>
        <w:gridCol w:w="81"/>
      </w:tblGrid>
      <w:tr w:rsidR="00EA06E4" w:rsidTr="003B4DCF">
        <w:trPr>
          <w:tblCellSpacing w:w="15" w:type="dxa"/>
        </w:trPr>
        <w:tc>
          <w:tcPr>
            <w:tcW w:w="0" w:type="auto"/>
            <w:vAlign w:val="center"/>
            <w:hideMark/>
          </w:tcPr>
          <w:p w:rsidR="00EA06E4" w:rsidRDefault="00EA06E4" w:rsidP="003B4DCF">
            <w:pPr>
              <w:rPr>
                <w:szCs w:val="24"/>
              </w:rPr>
            </w:pPr>
          </w:p>
        </w:tc>
        <w:tc>
          <w:tcPr>
            <w:tcW w:w="0" w:type="auto"/>
            <w:vAlign w:val="center"/>
            <w:hideMark/>
          </w:tcPr>
          <w:p w:rsidR="00EA06E4" w:rsidRDefault="00EA06E4" w:rsidP="003B4DCF">
            <w:pPr>
              <w:rPr>
                <w:szCs w:val="24"/>
              </w:rPr>
            </w:pPr>
          </w:p>
        </w:tc>
        <w:tc>
          <w:tcPr>
            <w:tcW w:w="0" w:type="auto"/>
            <w:gridSpan w:val="2"/>
            <w:vAlign w:val="center"/>
            <w:hideMark/>
          </w:tcPr>
          <w:p w:rsidR="00EA06E4" w:rsidRDefault="00EA06E4" w:rsidP="003B4DCF">
            <w:pPr>
              <w:rPr>
                <w:szCs w:val="24"/>
              </w:rPr>
            </w:pPr>
          </w:p>
        </w:tc>
      </w:tr>
      <w:tr w:rsidR="00EA06E4" w:rsidTr="003B4DCF">
        <w:trPr>
          <w:tblCellSpacing w:w="15" w:type="dxa"/>
        </w:trPr>
        <w:tc>
          <w:tcPr>
            <w:tcW w:w="0" w:type="auto"/>
            <w:vAlign w:val="center"/>
            <w:hideMark/>
          </w:tcPr>
          <w:p w:rsidR="00EA06E4" w:rsidRDefault="00EA06E4" w:rsidP="003B4DCF">
            <w:pPr>
              <w:rPr>
                <w:szCs w:val="24"/>
              </w:rPr>
            </w:pPr>
          </w:p>
        </w:tc>
        <w:tc>
          <w:tcPr>
            <w:tcW w:w="0" w:type="auto"/>
            <w:gridSpan w:val="3"/>
            <w:noWrap/>
            <w:vAlign w:val="center"/>
            <w:hideMark/>
          </w:tcPr>
          <w:p w:rsidR="00EA06E4" w:rsidRDefault="006C7F31" w:rsidP="003B4DCF">
            <w:pPr>
              <w:rPr>
                <w:szCs w:val="24"/>
              </w:rPr>
            </w:pPr>
            <w:r w:rsidRPr="006C7F31">
              <w:rPr>
                <w:noProof/>
              </w:rPr>
              <w:pict>
                <v:shape id="_x0000_s1031" type="#_x0000_t202" style="position:absolute;margin-left:11.45pt;margin-top:1.5pt;width:179.05pt;height:132.95pt;z-index:-251652096;mso-position-horizontal-relative:text;mso-position-vertical-relative:text" stroked="f">
                  <v:textbox style="mso-next-textbox:#_x0000_s1031">
                    <w:txbxContent>
                      <w:p w:rsidR="0054695F" w:rsidRDefault="0054695F">
                        <w:r w:rsidRPr="003B4DCF">
                          <w:rPr>
                            <w:noProof/>
                            <w:lang w:val="af-ZA" w:eastAsia="af-ZA"/>
                          </w:rPr>
                          <w:drawing>
                            <wp:inline distT="0" distB="0" distL="0" distR="0">
                              <wp:extent cx="2081530" cy="1517274"/>
                              <wp:effectExtent l="0" t="0" r="0" b="0"/>
                              <wp:docPr id="1043" name="Picture 255" descr="Rubber Band Line &amp; Cross H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Rubber Band Line &amp; Cross Hairs"/>
                                      <pic:cNvPicPr>
                                        <a:picLocks noChangeAspect="1" noChangeArrowheads="1"/>
                                      </pic:cNvPicPr>
                                    </pic:nvPicPr>
                                    <pic:blipFill>
                                      <a:blip r:embed="rId8"/>
                                      <a:srcRect/>
                                      <a:stretch>
                                        <a:fillRect/>
                                      </a:stretch>
                                    </pic:blipFill>
                                    <pic:spPr bwMode="auto">
                                      <a:xfrm>
                                        <a:off x="0" y="0"/>
                                        <a:ext cx="2081530" cy="1517274"/>
                                      </a:xfrm>
                                      <a:prstGeom prst="rect">
                                        <a:avLst/>
                                      </a:prstGeom>
                                      <a:noFill/>
                                      <a:ln w="9525">
                                        <a:noFill/>
                                        <a:miter lim="800000"/>
                                        <a:headEnd/>
                                        <a:tailEnd/>
                                      </a:ln>
                                    </pic:spPr>
                                  </pic:pic>
                                </a:graphicData>
                              </a:graphic>
                            </wp:inline>
                          </w:drawing>
                        </w:r>
                      </w:p>
                    </w:txbxContent>
                  </v:textbox>
                </v:shape>
              </w:pict>
            </w:r>
          </w:p>
        </w:tc>
      </w:tr>
      <w:tr w:rsidR="00EA06E4" w:rsidTr="003B4DCF">
        <w:trPr>
          <w:tblCellSpacing w:w="15" w:type="dxa"/>
        </w:trPr>
        <w:tc>
          <w:tcPr>
            <w:tcW w:w="0" w:type="auto"/>
            <w:vAlign w:val="center"/>
            <w:hideMark/>
          </w:tcPr>
          <w:p w:rsidR="00EA06E4" w:rsidRDefault="00EA06E4" w:rsidP="003B4DCF">
            <w:pPr>
              <w:rPr>
                <w:szCs w:val="24"/>
              </w:rPr>
            </w:pPr>
          </w:p>
        </w:tc>
        <w:tc>
          <w:tcPr>
            <w:tcW w:w="0" w:type="auto"/>
            <w:vAlign w:val="center"/>
            <w:hideMark/>
          </w:tcPr>
          <w:p w:rsidR="00EA06E4" w:rsidRDefault="00EA06E4" w:rsidP="003B4DCF">
            <w:pPr>
              <w:rPr>
                <w:szCs w:val="24"/>
              </w:rPr>
            </w:pPr>
          </w:p>
        </w:tc>
        <w:tc>
          <w:tcPr>
            <w:tcW w:w="0" w:type="auto"/>
            <w:vAlign w:val="center"/>
            <w:hideMark/>
          </w:tcPr>
          <w:p w:rsidR="00EA06E4" w:rsidRDefault="00EA06E4" w:rsidP="003B4DCF">
            <w:pPr>
              <w:rPr>
                <w:szCs w:val="24"/>
              </w:rPr>
            </w:pPr>
          </w:p>
        </w:tc>
        <w:tc>
          <w:tcPr>
            <w:tcW w:w="0" w:type="auto"/>
            <w:vAlign w:val="center"/>
            <w:hideMark/>
          </w:tcPr>
          <w:p w:rsidR="00EA06E4" w:rsidRDefault="00EA06E4" w:rsidP="003B4DCF">
            <w:pPr>
              <w:rPr>
                <w:szCs w:val="24"/>
              </w:rPr>
            </w:pPr>
          </w:p>
        </w:tc>
      </w:tr>
    </w:tbl>
    <w:p w:rsidR="003B4DCF" w:rsidRDefault="003B4DCF" w:rsidP="00EA06E4">
      <w:pPr>
        <w:pStyle w:val="NormalWeb"/>
      </w:pPr>
    </w:p>
    <w:p w:rsidR="003B4DCF" w:rsidRDefault="003B4DCF" w:rsidP="00EA06E4">
      <w:pPr>
        <w:pStyle w:val="NormalWeb"/>
      </w:pPr>
    </w:p>
    <w:p w:rsidR="003B4DCF" w:rsidRDefault="003B4DCF" w:rsidP="00EA06E4">
      <w:pPr>
        <w:pStyle w:val="NormalWeb"/>
      </w:pPr>
    </w:p>
    <w:p w:rsidR="003B4DCF" w:rsidRDefault="003B4DCF" w:rsidP="00EA06E4">
      <w:pPr>
        <w:pStyle w:val="NormalWeb"/>
      </w:pPr>
    </w:p>
    <w:p w:rsidR="00FB05DD" w:rsidRDefault="006C7F31" w:rsidP="003B4DCF">
      <w:pPr>
        <w:pStyle w:val="NormalWeb"/>
      </w:pPr>
      <w:r w:rsidRPr="006C7F31">
        <w:rPr>
          <w:noProof/>
        </w:rPr>
        <w:pict>
          <v:shape id="_x0000_s1032" type="#_x0000_t202" style="position:absolute;margin-left:201.55pt;margin-top:44.45pt;width:46.15pt;height:35.1pt;z-index:-251651072" stroked="f">
            <v:textbox style="mso-next-textbox:#_x0000_s1032">
              <w:txbxContent>
                <w:p w:rsidR="0054695F" w:rsidRDefault="0054695F">
                  <w:r w:rsidRPr="003B4DCF">
                    <w:rPr>
                      <w:noProof/>
                      <w:lang w:val="af-ZA" w:eastAsia="af-ZA"/>
                    </w:rPr>
                    <w:drawing>
                      <wp:inline distT="0" distB="0" distL="0" distR="0">
                        <wp:extent cx="371719" cy="347361"/>
                        <wp:effectExtent l="19050" t="0" r="9281" b="0"/>
                        <wp:docPr id="1044" name="Picture 259" descr="Construction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onstruction Line"/>
                                <pic:cNvPicPr>
                                  <a:picLocks noChangeAspect="1" noChangeArrowheads="1"/>
                                </pic:cNvPicPr>
                              </pic:nvPicPr>
                              <pic:blipFill>
                                <a:blip r:embed="rId9"/>
                                <a:srcRect/>
                                <a:stretch>
                                  <a:fillRect/>
                                </a:stretch>
                              </pic:blipFill>
                              <pic:spPr bwMode="auto">
                                <a:xfrm>
                                  <a:off x="0" y="0"/>
                                  <a:ext cx="367689" cy="343595"/>
                                </a:xfrm>
                                <a:prstGeom prst="rect">
                                  <a:avLst/>
                                </a:prstGeom>
                                <a:noFill/>
                                <a:ln w="9525">
                                  <a:noFill/>
                                  <a:miter lim="800000"/>
                                  <a:headEnd/>
                                  <a:tailEnd/>
                                </a:ln>
                              </pic:spPr>
                            </pic:pic>
                          </a:graphicData>
                        </a:graphic>
                      </wp:inline>
                    </w:drawing>
                  </w:r>
                </w:p>
              </w:txbxContent>
            </v:textbox>
          </v:shape>
        </w:pict>
      </w:r>
      <w:r w:rsidR="00EA06E4">
        <w:t>With the Line command you can draw a simple line from one point to another. You can also draw lines by entering the co-ordinates of their end points at the command prompt rather than picking their position from the screen. This enables you to draw lines that are off screen, should you want to.</w:t>
      </w:r>
    </w:p>
    <w:p w:rsidR="00FB05DD" w:rsidRPr="006C2F23" w:rsidRDefault="003B4DCF" w:rsidP="00FB05DD">
      <w:pPr>
        <w:pStyle w:val="NormalWeb"/>
        <w:numPr>
          <w:ilvl w:val="0"/>
          <w:numId w:val="6"/>
        </w:numPr>
        <w:rPr>
          <w:b/>
        </w:rPr>
      </w:pPr>
      <w:r w:rsidRPr="006C2F23">
        <w:rPr>
          <w:b/>
        </w:rPr>
        <w:t xml:space="preserve">The construction line </w:t>
      </w:r>
      <w:r w:rsidR="00FB05DD" w:rsidRPr="006C2F23">
        <w:rPr>
          <w:b/>
        </w:rPr>
        <w:t>comm</w:t>
      </w:r>
      <w:r w:rsidRPr="006C2F23">
        <w:rPr>
          <w:b/>
        </w:rPr>
        <w:t>and</w:t>
      </w:r>
    </w:p>
    <w:p w:rsidR="00FB05DD" w:rsidRDefault="00FB05DD" w:rsidP="006C2F23">
      <w:pPr>
        <w:pStyle w:val="NormalWeb"/>
        <w:spacing w:before="0" w:beforeAutospacing="0" w:after="0" w:afterAutospacing="0"/>
      </w:pPr>
      <w:r>
        <w:t>The Construction Line command creates a line of infinite length which passes through two picked points. Construction lines are very useful for creating construction frameworks or grids within which to design.</w:t>
      </w:r>
    </w:p>
    <w:p w:rsidR="00A614ED" w:rsidRDefault="006C7F31" w:rsidP="006C2F23">
      <w:pPr>
        <w:pStyle w:val="NormalWeb"/>
        <w:spacing w:before="0" w:beforeAutospacing="0" w:after="0" w:afterAutospacing="0"/>
      </w:pPr>
      <w:r w:rsidRPr="006C7F31">
        <w:rPr>
          <w:noProof/>
        </w:rPr>
        <w:pict>
          <v:shape id="_x0000_s1033" type="#_x0000_t202" style="position:absolute;margin-left:148pt;margin-top:15.1pt;width:51.05pt;height:38.15pt;z-index:-251650048" stroked="f">
            <v:textbox style="mso-next-textbox:#_x0000_s1033">
              <w:txbxContent>
                <w:p w:rsidR="0054695F" w:rsidRDefault="0054695F">
                  <w:r w:rsidRPr="006C4B39">
                    <w:rPr>
                      <w:noProof/>
                      <w:lang w:val="af-ZA" w:eastAsia="af-ZA"/>
                    </w:rPr>
                    <w:drawing>
                      <wp:inline distT="0" distB="0" distL="0" distR="0">
                        <wp:extent cx="449873" cy="420394"/>
                        <wp:effectExtent l="19050" t="0" r="7327" b="0"/>
                        <wp:docPr id="1045" name="Picture 264" desc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Ray"/>
                                <pic:cNvPicPr>
                                  <a:picLocks noChangeAspect="1" noChangeArrowheads="1"/>
                                </pic:cNvPicPr>
                              </pic:nvPicPr>
                              <pic:blipFill>
                                <a:blip r:embed="rId10"/>
                                <a:srcRect/>
                                <a:stretch>
                                  <a:fillRect/>
                                </a:stretch>
                              </pic:blipFill>
                              <pic:spPr bwMode="auto">
                                <a:xfrm>
                                  <a:off x="0" y="0"/>
                                  <a:ext cx="444995" cy="415836"/>
                                </a:xfrm>
                                <a:prstGeom prst="rect">
                                  <a:avLst/>
                                </a:prstGeom>
                                <a:noFill/>
                                <a:ln w="9525">
                                  <a:noFill/>
                                  <a:miter lim="800000"/>
                                  <a:headEnd/>
                                  <a:tailEnd/>
                                </a:ln>
                              </pic:spPr>
                            </pic:pic>
                          </a:graphicData>
                        </a:graphic>
                      </wp:inline>
                    </w:drawing>
                  </w:r>
                </w:p>
              </w:txbxContent>
            </v:textbox>
          </v:shape>
        </w:pict>
      </w:r>
    </w:p>
    <w:p w:rsidR="006C4B39" w:rsidRPr="00AF7D70" w:rsidRDefault="00FB05DD" w:rsidP="006C4B39">
      <w:pPr>
        <w:pStyle w:val="NormalWeb"/>
        <w:numPr>
          <w:ilvl w:val="0"/>
          <w:numId w:val="6"/>
        </w:numPr>
        <w:rPr>
          <w:b/>
        </w:rPr>
      </w:pPr>
      <w:r w:rsidRPr="00AF7D70">
        <w:rPr>
          <w:b/>
        </w:rPr>
        <w:t>The Ray command</w:t>
      </w:r>
    </w:p>
    <w:p w:rsidR="00E0007E" w:rsidRDefault="006C4B39" w:rsidP="006C4B39">
      <w:pPr>
        <w:pStyle w:val="NormalWeb"/>
      </w:pPr>
      <w:r>
        <w:t>The Ray command creates a line similar to a construction line except that it extends infinitely in only one direction from the first pick point. The direction of the Ray is determined by the position of the second pick point.</w:t>
      </w:r>
    </w:p>
    <w:p w:rsidR="00AF7D70" w:rsidRDefault="00AF7D70" w:rsidP="006C4B39">
      <w:pPr>
        <w:pStyle w:val="NormalWeb"/>
      </w:pPr>
    </w:p>
    <w:p w:rsidR="00901974" w:rsidRPr="00AF7D70" w:rsidRDefault="006C7F31" w:rsidP="0002395B">
      <w:pPr>
        <w:pStyle w:val="ListParagraph"/>
        <w:numPr>
          <w:ilvl w:val="0"/>
          <w:numId w:val="6"/>
        </w:numPr>
        <w:rPr>
          <w:b/>
        </w:rPr>
      </w:pPr>
      <w:r w:rsidRPr="006C7F31">
        <w:rPr>
          <w:noProof/>
        </w:rPr>
        <w:pict>
          <v:shape id="_x0000_s1034" type="#_x0000_t202" style="position:absolute;left:0;text-align:left;margin-left:167.7pt;margin-top:-11pt;width:47.35pt;height:38.15pt;z-index:-251649024" stroked="f">
            <v:textbox style="mso-next-textbox:#_x0000_s1034">
              <w:txbxContent>
                <w:p w:rsidR="0054695F" w:rsidRDefault="0054695F">
                  <w:r w:rsidRPr="006C4B39">
                    <w:rPr>
                      <w:noProof/>
                      <w:lang w:val="af-ZA" w:eastAsia="af-ZA"/>
                    </w:rPr>
                    <w:drawing>
                      <wp:inline distT="0" distB="0" distL="0" distR="0">
                        <wp:extent cx="434243" cy="405788"/>
                        <wp:effectExtent l="19050" t="0" r="3907" b="0"/>
                        <wp:docPr id="1046" name="Picture 268" descr="Poly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olyline"/>
                                <pic:cNvPicPr>
                                  <a:picLocks noChangeAspect="1" noChangeArrowheads="1"/>
                                </pic:cNvPicPr>
                              </pic:nvPicPr>
                              <pic:blipFill>
                                <a:blip r:embed="rId11"/>
                                <a:srcRect/>
                                <a:stretch>
                                  <a:fillRect/>
                                </a:stretch>
                              </pic:blipFill>
                              <pic:spPr bwMode="auto">
                                <a:xfrm>
                                  <a:off x="0" y="0"/>
                                  <a:ext cx="429535" cy="401388"/>
                                </a:xfrm>
                                <a:prstGeom prst="rect">
                                  <a:avLst/>
                                </a:prstGeom>
                                <a:noFill/>
                                <a:ln w="9525">
                                  <a:noFill/>
                                  <a:miter lim="800000"/>
                                  <a:headEnd/>
                                  <a:tailEnd/>
                                </a:ln>
                              </pic:spPr>
                            </pic:pic>
                          </a:graphicData>
                        </a:graphic>
                      </wp:inline>
                    </w:drawing>
                  </w:r>
                </w:p>
              </w:txbxContent>
            </v:textbox>
          </v:shape>
        </w:pict>
      </w:r>
      <w:r w:rsidR="006C4B39" w:rsidRPr="00AF7D70">
        <w:rPr>
          <w:b/>
        </w:rPr>
        <w:t>The polyline command</w:t>
      </w:r>
    </w:p>
    <w:p w:rsidR="006C4B39" w:rsidRPr="00AF7D70" w:rsidRDefault="006C4B39" w:rsidP="00AF7D70">
      <w:pPr>
        <w:spacing w:after="0" w:line="240" w:lineRule="auto"/>
      </w:pPr>
      <w:ins w:id="0" w:author="Unknown">
        <w:r w:rsidRPr="00AF7D70">
          <w:t xml:space="preserve">The Polyline or Pline command is similar to the line command except that the resulting object may be composed of a number of segments which form a single </w:t>
        </w:r>
        <w:r w:rsidRPr="00AF7D70">
          <w:rPr>
            <w:rStyle w:val="Emphasis"/>
          </w:rPr>
          <w:t>object</w:t>
        </w:r>
        <w:r w:rsidRPr="00AF7D70">
          <w:t>.</w:t>
        </w:r>
      </w:ins>
    </w:p>
    <w:p w:rsidR="00E0007E" w:rsidRPr="00AF7D70" w:rsidRDefault="00E0007E" w:rsidP="00AF7D70">
      <w:pPr>
        <w:rPr>
          <w:ins w:id="1" w:author="Unknown"/>
        </w:rPr>
      </w:pPr>
      <w:ins w:id="2" w:author="Unknown">
        <w:r w:rsidRPr="00AF7D70">
          <w:t>The Polyline Family</w:t>
        </w:r>
      </w:ins>
    </w:p>
    <w:p w:rsidR="00E0007E" w:rsidRPr="00AF7D70" w:rsidRDefault="00E0007E" w:rsidP="00AF7D70">
      <w:ins w:id="3" w:author="Unknown">
        <w:r w:rsidRPr="00AF7D70">
          <w:lastRenderedPageBreak/>
          <w:t xml:space="preserve">Polylines differ from lines in that they are more complex objects. A single polyline can be composed of a number of straight-line or arc </w:t>
        </w:r>
        <w:r w:rsidRPr="00AF7D70">
          <w:rPr>
            <w:rStyle w:val="Emphasis"/>
          </w:rPr>
          <w:t>segments</w:t>
        </w:r>
        <w:r w:rsidRPr="00AF7D70">
          <w:t>. Polylines can also be given line widths to make them appear solid.</w:t>
        </w:r>
      </w:ins>
    </w:p>
    <w:p w:rsidR="00E0007E" w:rsidRPr="00AF7D70" w:rsidRDefault="006C7F31" w:rsidP="00AF7D70">
      <w:pPr>
        <w:rPr>
          <w:ins w:id="4" w:author="Unknown"/>
        </w:rPr>
      </w:pPr>
      <w:r w:rsidRPr="006C7F31">
        <w:rPr>
          <w:noProof/>
        </w:rPr>
        <w:pict>
          <v:shape id="_x0000_s1044" type="#_x0000_t202" style="position:absolute;margin-left:85.85pt;margin-top:23.8pt;width:398.15pt;height:88.7pt;z-index:-251638784" stroked="f">
            <v:textbox style="mso-next-textbox:#_x0000_s1044">
              <w:txbxContent>
                <w:p w:rsidR="0054695F" w:rsidRDefault="0054695F" w:rsidP="00E0007E">
                  <w:r w:rsidRPr="00C13336">
                    <w:rPr>
                      <w:noProof/>
                      <w:lang w:val="af-ZA" w:eastAsia="af-ZA"/>
                    </w:rPr>
                    <w:drawing>
                      <wp:inline distT="0" distB="0" distL="0" distR="0">
                        <wp:extent cx="3436742" cy="1074802"/>
                        <wp:effectExtent l="0" t="0" r="0" b="0"/>
                        <wp:docPr id="1047" name="Picture 267" descr="Poly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olylines"/>
                                <pic:cNvPicPr>
                                  <a:picLocks noChangeAspect="1" noChangeArrowheads="1"/>
                                </pic:cNvPicPr>
                              </pic:nvPicPr>
                              <pic:blipFill>
                                <a:blip r:embed="rId12"/>
                                <a:srcRect/>
                                <a:stretch>
                                  <a:fillRect/>
                                </a:stretch>
                              </pic:blipFill>
                              <pic:spPr bwMode="auto">
                                <a:xfrm>
                                  <a:off x="0" y="0"/>
                                  <a:ext cx="3439597" cy="1075695"/>
                                </a:xfrm>
                                <a:prstGeom prst="rect">
                                  <a:avLst/>
                                </a:prstGeom>
                                <a:noFill/>
                                <a:ln w="9525">
                                  <a:noFill/>
                                  <a:miter lim="800000"/>
                                  <a:headEnd/>
                                  <a:tailEnd/>
                                </a:ln>
                              </pic:spPr>
                            </pic:pic>
                          </a:graphicData>
                        </a:graphic>
                      </wp:inline>
                    </w:drawing>
                  </w:r>
                </w:p>
              </w:txbxContent>
            </v:textbox>
          </v:shape>
        </w:pict>
      </w:r>
      <w:ins w:id="5" w:author="Unknown">
        <w:r w:rsidR="00E0007E" w:rsidRPr="00AF7D70">
          <w:t>The illustration below shows a number of polylines to give you an idea of the flexibility of this type of line.</w:t>
        </w:r>
      </w:ins>
    </w:p>
    <w:p w:rsidR="00E0007E" w:rsidRPr="0002395B" w:rsidRDefault="00E0007E" w:rsidP="0002395B"/>
    <w:tbl>
      <w:tblPr>
        <w:tblW w:w="0" w:type="auto"/>
        <w:tblCellSpacing w:w="15" w:type="dxa"/>
        <w:tblCellMar>
          <w:top w:w="15" w:type="dxa"/>
          <w:left w:w="15" w:type="dxa"/>
          <w:bottom w:w="15" w:type="dxa"/>
          <w:right w:w="15" w:type="dxa"/>
        </w:tblCellMar>
        <w:tblLook w:val="04A0"/>
      </w:tblPr>
      <w:tblGrid>
        <w:gridCol w:w="81"/>
        <w:gridCol w:w="66"/>
        <w:gridCol w:w="66"/>
        <w:gridCol w:w="81"/>
      </w:tblGrid>
      <w:tr w:rsidR="00EA06E4" w:rsidTr="003B4DCF">
        <w:trPr>
          <w:tblCellSpacing w:w="15" w:type="dxa"/>
        </w:trPr>
        <w:tc>
          <w:tcPr>
            <w:tcW w:w="0" w:type="auto"/>
            <w:vAlign w:val="center"/>
            <w:hideMark/>
          </w:tcPr>
          <w:p w:rsidR="00EA06E4" w:rsidRDefault="00EA06E4" w:rsidP="003B4DCF">
            <w:pPr>
              <w:rPr>
                <w:szCs w:val="24"/>
              </w:rPr>
            </w:pPr>
          </w:p>
        </w:tc>
        <w:tc>
          <w:tcPr>
            <w:tcW w:w="0" w:type="auto"/>
            <w:vAlign w:val="center"/>
            <w:hideMark/>
          </w:tcPr>
          <w:p w:rsidR="00EA06E4" w:rsidRDefault="00EA06E4" w:rsidP="003B4DCF">
            <w:pPr>
              <w:rPr>
                <w:szCs w:val="24"/>
              </w:rPr>
            </w:pPr>
          </w:p>
        </w:tc>
        <w:tc>
          <w:tcPr>
            <w:tcW w:w="0" w:type="auto"/>
            <w:gridSpan w:val="2"/>
            <w:vAlign w:val="center"/>
            <w:hideMark/>
          </w:tcPr>
          <w:p w:rsidR="00EA06E4" w:rsidRDefault="00EA06E4" w:rsidP="003B4DCF">
            <w:pPr>
              <w:rPr>
                <w:szCs w:val="24"/>
              </w:rPr>
            </w:pPr>
          </w:p>
        </w:tc>
      </w:tr>
      <w:tr w:rsidR="00EA06E4" w:rsidTr="003B4DCF">
        <w:trPr>
          <w:tblCellSpacing w:w="15" w:type="dxa"/>
        </w:trPr>
        <w:tc>
          <w:tcPr>
            <w:tcW w:w="0" w:type="auto"/>
            <w:vAlign w:val="center"/>
            <w:hideMark/>
          </w:tcPr>
          <w:p w:rsidR="00FB05DD" w:rsidRDefault="00FB05DD" w:rsidP="003B4DCF">
            <w:pPr>
              <w:rPr>
                <w:szCs w:val="24"/>
              </w:rPr>
            </w:pPr>
          </w:p>
        </w:tc>
        <w:tc>
          <w:tcPr>
            <w:tcW w:w="0" w:type="auto"/>
            <w:gridSpan w:val="3"/>
            <w:noWrap/>
            <w:vAlign w:val="center"/>
            <w:hideMark/>
          </w:tcPr>
          <w:p w:rsidR="00EA06E4" w:rsidRDefault="00EA06E4" w:rsidP="003B4DCF">
            <w:pPr>
              <w:rPr>
                <w:szCs w:val="24"/>
              </w:rPr>
            </w:pPr>
          </w:p>
        </w:tc>
      </w:tr>
      <w:tr w:rsidR="00EA06E4" w:rsidTr="003B4DCF">
        <w:trPr>
          <w:tblCellSpacing w:w="15" w:type="dxa"/>
        </w:trPr>
        <w:tc>
          <w:tcPr>
            <w:tcW w:w="0" w:type="auto"/>
            <w:vAlign w:val="center"/>
            <w:hideMark/>
          </w:tcPr>
          <w:p w:rsidR="00EA06E4" w:rsidRDefault="00EA06E4" w:rsidP="003B4DCF">
            <w:pPr>
              <w:rPr>
                <w:szCs w:val="24"/>
              </w:rPr>
            </w:pPr>
          </w:p>
        </w:tc>
        <w:tc>
          <w:tcPr>
            <w:tcW w:w="0" w:type="auto"/>
            <w:vAlign w:val="center"/>
            <w:hideMark/>
          </w:tcPr>
          <w:p w:rsidR="00EA06E4" w:rsidRDefault="00EA06E4" w:rsidP="003B4DCF">
            <w:pPr>
              <w:rPr>
                <w:szCs w:val="24"/>
              </w:rPr>
            </w:pPr>
          </w:p>
        </w:tc>
        <w:tc>
          <w:tcPr>
            <w:tcW w:w="0" w:type="auto"/>
            <w:vAlign w:val="center"/>
            <w:hideMark/>
          </w:tcPr>
          <w:p w:rsidR="00EA06E4" w:rsidRDefault="00EA06E4" w:rsidP="003B4DCF">
            <w:pPr>
              <w:rPr>
                <w:szCs w:val="24"/>
              </w:rPr>
            </w:pPr>
          </w:p>
        </w:tc>
        <w:tc>
          <w:tcPr>
            <w:tcW w:w="0" w:type="auto"/>
            <w:vAlign w:val="center"/>
            <w:hideMark/>
          </w:tcPr>
          <w:p w:rsidR="00EA06E4" w:rsidRDefault="00EA06E4" w:rsidP="003B4DCF">
            <w:pPr>
              <w:rPr>
                <w:szCs w:val="24"/>
              </w:rPr>
            </w:pPr>
          </w:p>
        </w:tc>
      </w:tr>
    </w:tbl>
    <w:p w:rsidR="00C13336" w:rsidRDefault="006C7F31" w:rsidP="00C13336">
      <w:pPr>
        <w:pStyle w:val="NormalWeb"/>
      </w:pPr>
      <w:r w:rsidRPr="006C7F31">
        <w:rPr>
          <w:noProof/>
        </w:rPr>
        <w:pict>
          <v:shape id="_x0000_s1036" type="#_x0000_t202" style="position:absolute;margin-left:92pt;margin-top:29.7pt;width:267.05pt;height:121.25pt;z-index:-251646976;mso-position-horizontal-relative:text;mso-position-vertical-relative:text" stroked="f">
            <v:textbox style="mso-next-textbox:#_x0000_s1036">
              <w:txbxContent>
                <w:p w:rsidR="0054695F" w:rsidRDefault="0054695F">
                  <w:r w:rsidRPr="00C13336">
                    <w:rPr>
                      <w:noProof/>
                      <w:lang w:val="af-ZA" w:eastAsia="af-ZA"/>
                    </w:rPr>
                    <w:drawing>
                      <wp:inline distT="0" distB="0" distL="0" distR="0">
                        <wp:extent cx="2625969" cy="1482466"/>
                        <wp:effectExtent l="0" t="0" r="0" b="0"/>
                        <wp:docPr id="1048" name="Picture 273" descr="Open and Closed Poly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Open and Closed Polylines"/>
                                <pic:cNvPicPr>
                                  <a:picLocks noChangeAspect="1" noChangeArrowheads="1"/>
                                </pic:cNvPicPr>
                              </pic:nvPicPr>
                              <pic:blipFill>
                                <a:blip r:embed="rId13"/>
                                <a:srcRect/>
                                <a:stretch>
                                  <a:fillRect/>
                                </a:stretch>
                              </pic:blipFill>
                              <pic:spPr bwMode="auto">
                                <a:xfrm>
                                  <a:off x="0" y="0"/>
                                  <a:ext cx="2626122" cy="1482552"/>
                                </a:xfrm>
                                <a:prstGeom prst="rect">
                                  <a:avLst/>
                                </a:prstGeom>
                                <a:noFill/>
                                <a:ln w="9525">
                                  <a:noFill/>
                                  <a:miter lim="800000"/>
                                  <a:headEnd/>
                                  <a:tailEnd/>
                                </a:ln>
                              </pic:spPr>
                            </pic:pic>
                          </a:graphicData>
                        </a:graphic>
                      </wp:inline>
                    </w:drawing>
                  </w:r>
                </w:p>
              </w:txbxContent>
            </v:textbox>
          </v:shape>
        </w:pict>
      </w:r>
    </w:p>
    <w:p w:rsidR="00EA06E4" w:rsidRDefault="00EA06E4" w:rsidP="00EA06E4">
      <w:pPr>
        <w:rPr>
          <w:ins w:id="6" w:author="Unknown"/>
        </w:rPr>
      </w:pPr>
    </w:p>
    <w:p w:rsidR="00C13336" w:rsidRDefault="00C13336" w:rsidP="00EA06E4">
      <w:pPr>
        <w:pStyle w:val="NormalWeb"/>
        <w:rPr>
          <w:noProof/>
        </w:rPr>
      </w:pPr>
    </w:p>
    <w:p w:rsidR="00C13336" w:rsidRDefault="00C13336" w:rsidP="00EA06E4">
      <w:pPr>
        <w:pStyle w:val="NormalWeb"/>
        <w:rPr>
          <w:noProof/>
        </w:rPr>
      </w:pPr>
    </w:p>
    <w:p w:rsidR="00C836C8" w:rsidRPr="00C836C8" w:rsidRDefault="00C836C8" w:rsidP="00C836C8"/>
    <w:p w:rsidR="00C836C8" w:rsidRPr="00AF7D70" w:rsidRDefault="006C7F31" w:rsidP="00C836C8">
      <w:r w:rsidRPr="006C7F31">
        <w:rPr>
          <w:noProof/>
        </w:rPr>
        <w:pict>
          <v:shape id="_x0000_s1037" type="#_x0000_t202" style="position:absolute;margin-left:167.7pt;margin-top:9.6pt;width:63.4pt;height:44.95pt;z-index:-251645952" stroked="f">
            <v:textbox style="mso-next-textbox:#_x0000_s1037">
              <w:txbxContent>
                <w:p w:rsidR="0054695F" w:rsidRDefault="0054695F">
                  <w:r w:rsidRPr="00C836C8">
                    <w:rPr>
                      <w:noProof/>
                      <w:lang w:val="af-ZA" w:eastAsia="af-ZA"/>
                    </w:rPr>
                    <w:drawing>
                      <wp:inline distT="0" distB="0" distL="0" distR="0">
                        <wp:extent cx="574920" cy="537247"/>
                        <wp:effectExtent l="19050" t="0" r="0" b="0"/>
                        <wp:docPr id="1049" name="Picture 277" descr="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Rectangle"/>
                                <pic:cNvPicPr>
                                  <a:picLocks noChangeAspect="1" noChangeArrowheads="1"/>
                                </pic:cNvPicPr>
                              </pic:nvPicPr>
                              <pic:blipFill>
                                <a:blip r:embed="rId14"/>
                                <a:srcRect/>
                                <a:stretch>
                                  <a:fillRect/>
                                </a:stretch>
                              </pic:blipFill>
                              <pic:spPr bwMode="auto">
                                <a:xfrm>
                                  <a:off x="0" y="0"/>
                                  <a:ext cx="568687" cy="531422"/>
                                </a:xfrm>
                                <a:prstGeom prst="rect">
                                  <a:avLst/>
                                </a:prstGeom>
                                <a:noFill/>
                                <a:ln w="9525">
                                  <a:noFill/>
                                  <a:miter lim="800000"/>
                                  <a:headEnd/>
                                  <a:tailEnd/>
                                </a:ln>
                              </pic:spPr>
                            </pic:pic>
                          </a:graphicData>
                        </a:graphic>
                      </wp:inline>
                    </w:drawing>
                  </w:r>
                </w:p>
              </w:txbxContent>
            </v:textbox>
          </v:shape>
        </w:pict>
      </w:r>
    </w:p>
    <w:p w:rsidR="00EA06E4" w:rsidRPr="00AF7D70" w:rsidRDefault="00AF7D70" w:rsidP="00AF7D70">
      <w:pPr>
        <w:pStyle w:val="NoSpacing"/>
        <w:rPr>
          <w:ins w:id="7" w:author="Unknown"/>
          <w:b/>
        </w:rPr>
      </w:pPr>
      <w:r>
        <w:rPr>
          <w:b/>
        </w:rPr>
        <w:t xml:space="preserve">      5.     </w:t>
      </w:r>
      <w:r w:rsidR="00C836C8" w:rsidRPr="00AF7D70">
        <w:rPr>
          <w:b/>
        </w:rPr>
        <w:t xml:space="preserve">The rectangle command                           </w:t>
      </w:r>
    </w:p>
    <w:tbl>
      <w:tblPr>
        <w:tblW w:w="0" w:type="auto"/>
        <w:tblCellSpacing w:w="15" w:type="dxa"/>
        <w:tblCellMar>
          <w:top w:w="15" w:type="dxa"/>
          <w:left w:w="15" w:type="dxa"/>
          <w:bottom w:w="15" w:type="dxa"/>
          <w:right w:w="15" w:type="dxa"/>
        </w:tblCellMar>
        <w:tblLook w:val="04A0"/>
      </w:tblPr>
      <w:tblGrid>
        <w:gridCol w:w="81"/>
        <w:gridCol w:w="66"/>
        <w:gridCol w:w="66"/>
        <w:gridCol w:w="81"/>
      </w:tblGrid>
      <w:tr w:rsidR="00EA06E4" w:rsidRPr="00AF7D70" w:rsidTr="003B4DCF">
        <w:trPr>
          <w:tblCellSpacing w:w="15" w:type="dxa"/>
        </w:trPr>
        <w:tc>
          <w:tcPr>
            <w:tcW w:w="0" w:type="auto"/>
            <w:vAlign w:val="center"/>
            <w:hideMark/>
          </w:tcPr>
          <w:p w:rsidR="00EA06E4" w:rsidRPr="00AF7D70" w:rsidRDefault="00EA06E4" w:rsidP="003B4DCF">
            <w:pPr>
              <w:rPr>
                <w:szCs w:val="24"/>
              </w:rPr>
            </w:pPr>
          </w:p>
        </w:tc>
        <w:tc>
          <w:tcPr>
            <w:tcW w:w="0" w:type="auto"/>
            <w:vAlign w:val="center"/>
            <w:hideMark/>
          </w:tcPr>
          <w:p w:rsidR="00EA06E4" w:rsidRPr="00AF7D70" w:rsidRDefault="00EA06E4" w:rsidP="003B4DCF">
            <w:pPr>
              <w:rPr>
                <w:szCs w:val="24"/>
              </w:rPr>
            </w:pPr>
          </w:p>
        </w:tc>
        <w:tc>
          <w:tcPr>
            <w:tcW w:w="0" w:type="auto"/>
            <w:gridSpan w:val="2"/>
            <w:vAlign w:val="center"/>
            <w:hideMark/>
          </w:tcPr>
          <w:p w:rsidR="00EA06E4" w:rsidRPr="00AF7D70" w:rsidRDefault="00EA06E4" w:rsidP="003B4DCF">
            <w:pPr>
              <w:rPr>
                <w:szCs w:val="24"/>
              </w:rPr>
            </w:pPr>
          </w:p>
        </w:tc>
      </w:tr>
      <w:tr w:rsidR="00EA06E4" w:rsidRPr="00AF7D70" w:rsidTr="003B4DCF">
        <w:trPr>
          <w:tblCellSpacing w:w="15" w:type="dxa"/>
        </w:trPr>
        <w:tc>
          <w:tcPr>
            <w:tcW w:w="0" w:type="auto"/>
            <w:vAlign w:val="center"/>
            <w:hideMark/>
          </w:tcPr>
          <w:p w:rsidR="00EA06E4" w:rsidRPr="00AF7D70" w:rsidRDefault="00EA06E4" w:rsidP="003B4DCF">
            <w:pPr>
              <w:rPr>
                <w:szCs w:val="24"/>
              </w:rPr>
            </w:pPr>
          </w:p>
        </w:tc>
        <w:tc>
          <w:tcPr>
            <w:tcW w:w="0" w:type="auto"/>
            <w:gridSpan w:val="3"/>
            <w:noWrap/>
            <w:vAlign w:val="center"/>
            <w:hideMark/>
          </w:tcPr>
          <w:p w:rsidR="00EA06E4" w:rsidRPr="00AF7D70" w:rsidRDefault="00EA06E4" w:rsidP="003B4DCF">
            <w:pPr>
              <w:rPr>
                <w:szCs w:val="24"/>
              </w:rPr>
            </w:pPr>
          </w:p>
        </w:tc>
      </w:tr>
      <w:tr w:rsidR="00EA06E4" w:rsidRPr="00AF7D70" w:rsidTr="003B4DCF">
        <w:trPr>
          <w:tblCellSpacing w:w="15" w:type="dxa"/>
        </w:trPr>
        <w:tc>
          <w:tcPr>
            <w:tcW w:w="0" w:type="auto"/>
            <w:vAlign w:val="center"/>
            <w:hideMark/>
          </w:tcPr>
          <w:p w:rsidR="00EA06E4" w:rsidRPr="00AF7D70" w:rsidRDefault="00EA06E4" w:rsidP="003B4DCF">
            <w:pPr>
              <w:rPr>
                <w:szCs w:val="24"/>
              </w:rPr>
            </w:pPr>
          </w:p>
        </w:tc>
        <w:tc>
          <w:tcPr>
            <w:tcW w:w="0" w:type="auto"/>
            <w:vAlign w:val="center"/>
            <w:hideMark/>
          </w:tcPr>
          <w:p w:rsidR="00EA06E4" w:rsidRPr="00AF7D70" w:rsidRDefault="00EA06E4" w:rsidP="003B4DCF">
            <w:pPr>
              <w:rPr>
                <w:szCs w:val="24"/>
              </w:rPr>
            </w:pPr>
          </w:p>
        </w:tc>
        <w:tc>
          <w:tcPr>
            <w:tcW w:w="0" w:type="auto"/>
            <w:vAlign w:val="center"/>
            <w:hideMark/>
          </w:tcPr>
          <w:p w:rsidR="00EA06E4" w:rsidRPr="00AF7D70" w:rsidRDefault="00EA06E4" w:rsidP="003B4DCF">
            <w:pPr>
              <w:rPr>
                <w:szCs w:val="24"/>
              </w:rPr>
            </w:pPr>
          </w:p>
        </w:tc>
        <w:tc>
          <w:tcPr>
            <w:tcW w:w="0" w:type="auto"/>
            <w:vAlign w:val="center"/>
            <w:hideMark/>
          </w:tcPr>
          <w:p w:rsidR="00EA06E4" w:rsidRPr="00AF7D70" w:rsidRDefault="00EA06E4" w:rsidP="003B4DCF">
            <w:pPr>
              <w:rPr>
                <w:szCs w:val="24"/>
              </w:rPr>
            </w:pPr>
          </w:p>
        </w:tc>
      </w:tr>
    </w:tbl>
    <w:p w:rsidR="00C836C8" w:rsidRPr="00AF7D70" w:rsidRDefault="006C7F31" w:rsidP="0002395B">
      <w:pPr>
        <w:pStyle w:val="NormalWeb"/>
      </w:pPr>
      <w:r w:rsidRPr="006C7F31">
        <w:rPr>
          <w:noProof/>
        </w:rPr>
        <w:pict>
          <v:shape id="_x0000_s1038" type="#_x0000_t202" style="position:absolute;margin-left:148pt;margin-top:40.65pt;width:172.9pt;height:96pt;z-index:-251644928;mso-position-horizontal-relative:text;mso-position-vertical-relative:text" stroked="f">
            <v:textbox style="mso-next-textbox:#_x0000_s1038">
              <w:txbxContent>
                <w:p w:rsidR="0054695F" w:rsidRDefault="0054695F">
                  <w:r w:rsidRPr="00C836C8">
                    <w:rPr>
                      <w:noProof/>
                      <w:lang w:val="af-ZA" w:eastAsia="af-ZA"/>
                    </w:rPr>
                    <w:drawing>
                      <wp:inline distT="0" distB="0" distL="0" distR="0">
                        <wp:extent cx="2003425" cy="1258425"/>
                        <wp:effectExtent l="0" t="0" r="0" b="0"/>
                        <wp:docPr id="1050" name="Picture 279" descr="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Rectangle"/>
                                <pic:cNvPicPr>
                                  <a:picLocks noChangeAspect="1" noChangeArrowheads="1"/>
                                </pic:cNvPicPr>
                              </pic:nvPicPr>
                              <pic:blipFill>
                                <a:blip r:embed="rId15"/>
                                <a:srcRect/>
                                <a:stretch>
                                  <a:fillRect/>
                                </a:stretch>
                              </pic:blipFill>
                              <pic:spPr bwMode="auto">
                                <a:xfrm>
                                  <a:off x="0" y="0"/>
                                  <a:ext cx="2003425" cy="1258425"/>
                                </a:xfrm>
                                <a:prstGeom prst="rect">
                                  <a:avLst/>
                                </a:prstGeom>
                                <a:noFill/>
                                <a:ln w="9525">
                                  <a:noFill/>
                                  <a:miter lim="800000"/>
                                  <a:headEnd/>
                                  <a:tailEnd/>
                                </a:ln>
                              </pic:spPr>
                            </pic:pic>
                          </a:graphicData>
                        </a:graphic>
                      </wp:inline>
                    </w:drawing>
                  </w:r>
                </w:p>
              </w:txbxContent>
            </v:textbox>
          </v:shape>
        </w:pict>
      </w:r>
      <w:ins w:id="8" w:author="Unknown">
        <w:r w:rsidR="00EA06E4" w:rsidRPr="00AF7D70">
          <w:t>The Rectangle command is used to draw a rectangle whose sides are vertical and horizontal. The position and size of the rectangle are defined by picking two diagonal corners. The rectangle isn't really an AutoCAD object at all. It is, in fact, just a closed polyline which is automatically drawn for you.</w:t>
        </w:r>
      </w:ins>
    </w:p>
    <w:p w:rsidR="00C836C8" w:rsidRPr="00AF7D70" w:rsidRDefault="00C836C8" w:rsidP="00EA06E4">
      <w:pPr>
        <w:pStyle w:val="Heading4"/>
        <w:rPr>
          <w:i w:val="0"/>
        </w:rPr>
      </w:pPr>
    </w:p>
    <w:p w:rsidR="00C836C8" w:rsidRPr="00AF7D70" w:rsidRDefault="00C836C8" w:rsidP="00EA06E4">
      <w:pPr>
        <w:pStyle w:val="Heading4"/>
        <w:rPr>
          <w:b w:val="0"/>
          <w:i w:val="0"/>
        </w:rPr>
      </w:pPr>
    </w:p>
    <w:p w:rsidR="00192B4E" w:rsidRPr="00AF7D70" w:rsidRDefault="00192B4E" w:rsidP="0002395B"/>
    <w:p w:rsidR="00AF7D70" w:rsidRPr="00AF7D70" w:rsidRDefault="00AF7D70">
      <w:r w:rsidRPr="00AF7D70">
        <w:br w:type="page"/>
      </w:r>
    </w:p>
    <w:p w:rsidR="0002395B" w:rsidRPr="00AF7D70" w:rsidRDefault="006C7F31" w:rsidP="0002395B">
      <w:r w:rsidRPr="006C7F31">
        <w:rPr>
          <w:noProof/>
        </w:rPr>
        <w:lastRenderedPageBreak/>
        <w:pict>
          <v:shape id="_x0000_s1040" type="#_x0000_t202" style="position:absolute;margin-left:154.75pt;margin-top:4.05pt;width:57.25pt;height:41.25pt;z-index:-251643904" stroked="f">
            <v:textbox style="mso-next-textbox:#_x0000_s1040">
              <w:txbxContent>
                <w:p w:rsidR="0054695F" w:rsidRDefault="0054695F">
                  <w:r w:rsidRPr="006A2163">
                    <w:rPr>
                      <w:noProof/>
                      <w:lang w:val="af-ZA" w:eastAsia="af-ZA"/>
                    </w:rPr>
                    <w:drawing>
                      <wp:inline distT="0" distB="0" distL="0" distR="0">
                        <wp:extent cx="504581" cy="471517"/>
                        <wp:effectExtent l="19050" t="0" r="0" b="0"/>
                        <wp:docPr id="1051" name="Picture 280" descr="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Polygon"/>
                                <pic:cNvPicPr>
                                  <a:picLocks noChangeAspect="1" noChangeArrowheads="1"/>
                                </pic:cNvPicPr>
                              </pic:nvPicPr>
                              <pic:blipFill>
                                <a:blip r:embed="rId16"/>
                                <a:srcRect/>
                                <a:stretch>
                                  <a:fillRect/>
                                </a:stretch>
                              </pic:blipFill>
                              <pic:spPr bwMode="auto">
                                <a:xfrm>
                                  <a:off x="0" y="0"/>
                                  <a:ext cx="499110" cy="466405"/>
                                </a:xfrm>
                                <a:prstGeom prst="rect">
                                  <a:avLst/>
                                </a:prstGeom>
                                <a:noFill/>
                                <a:ln w="9525">
                                  <a:noFill/>
                                  <a:miter lim="800000"/>
                                  <a:headEnd/>
                                  <a:tailEnd/>
                                </a:ln>
                              </pic:spPr>
                            </pic:pic>
                          </a:graphicData>
                        </a:graphic>
                      </wp:inline>
                    </w:drawing>
                  </w:r>
                </w:p>
              </w:txbxContent>
            </v:textbox>
          </v:shape>
        </w:pict>
      </w:r>
    </w:p>
    <w:p w:rsidR="00C836C8" w:rsidRPr="00AF7D70" w:rsidRDefault="00E0007E" w:rsidP="0002395B">
      <w:pPr>
        <w:rPr>
          <w:b/>
        </w:rPr>
      </w:pPr>
      <w:r w:rsidRPr="00AF7D70">
        <w:t>6</w:t>
      </w:r>
      <w:r w:rsidR="0002395B" w:rsidRPr="00AF7D70">
        <w:t xml:space="preserve">. </w:t>
      </w:r>
      <w:r w:rsidR="0002395B" w:rsidRPr="00AF7D70">
        <w:rPr>
          <w:b/>
        </w:rPr>
        <w:t xml:space="preserve"> The polygon command</w:t>
      </w:r>
    </w:p>
    <w:tbl>
      <w:tblPr>
        <w:tblW w:w="0" w:type="auto"/>
        <w:tblCellSpacing w:w="15" w:type="dxa"/>
        <w:tblCellMar>
          <w:top w:w="15" w:type="dxa"/>
          <w:left w:w="15" w:type="dxa"/>
          <w:bottom w:w="15" w:type="dxa"/>
          <w:right w:w="15" w:type="dxa"/>
        </w:tblCellMar>
        <w:tblLook w:val="04A0"/>
      </w:tblPr>
      <w:tblGrid>
        <w:gridCol w:w="81"/>
        <w:gridCol w:w="66"/>
        <w:gridCol w:w="66"/>
        <w:gridCol w:w="81"/>
      </w:tblGrid>
      <w:tr w:rsidR="00EA06E4" w:rsidRPr="00AF7D70" w:rsidTr="003B4DCF">
        <w:trPr>
          <w:tblCellSpacing w:w="15" w:type="dxa"/>
        </w:trPr>
        <w:tc>
          <w:tcPr>
            <w:tcW w:w="0" w:type="auto"/>
            <w:vAlign w:val="center"/>
            <w:hideMark/>
          </w:tcPr>
          <w:p w:rsidR="00EA06E4" w:rsidRPr="00AF7D70" w:rsidRDefault="00EA06E4" w:rsidP="006A2163">
            <w:pPr>
              <w:pStyle w:val="NoSpacing"/>
              <w:rPr>
                <w:szCs w:val="24"/>
              </w:rPr>
            </w:pPr>
          </w:p>
        </w:tc>
        <w:tc>
          <w:tcPr>
            <w:tcW w:w="0" w:type="auto"/>
            <w:vAlign w:val="center"/>
            <w:hideMark/>
          </w:tcPr>
          <w:p w:rsidR="00EA06E4" w:rsidRPr="00AF7D70" w:rsidRDefault="00EA06E4" w:rsidP="003B4DCF">
            <w:pPr>
              <w:rPr>
                <w:szCs w:val="24"/>
              </w:rPr>
            </w:pPr>
          </w:p>
        </w:tc>
        <w:tc>
          <w:tcPr>
            <w:tcW w:w="0" w:type="auto"/>
            <w:gridSpan w:val="2"/>
            <w:vAlign w:val="center"/>
            <w:hideMark/>
          </w:tcPr>
          <w:p w:rsidR="00EA06E4" w:rsidRPr="00AF7D70" w:rsidRDefault="00EA06E4" w:rsidP="003B4DCF">
            <w:pPr>
              <w:rPr>
                <w:szCs w:val="24"/>
              </w:rPr>
            </w:pPr>
          </w:p>
        </w:tc>
      </w:tr>
      <w:tr w:rsidR="00EA06E4" w:rsidRPr="00AF7D70" w:rsidTr="003B4DCF">
        <w:trPr>
          <w:tblCellSpacing w:w="15" w:type="dxa"/>
        </w:trPr>
        <w:tc>
          <w:tcPr>
            <w:tcW w:w="0" w:type="auto"/>
            <w:vAlign w:val="center"/>
            <w:hideMark/>
          </w:tcPr>
          <w:p w:rsidR="00EA06E4" w:rsidRPr="00AF7D70" w:rsidRDefault="00EA06E4" w:rsidP="003B4DCF">
            <w:pPr>
              <w:rPr>
                <w:szCs w:val="24"/>
              </w:rPr>
            </w:pPr>
          </w:p>
        </w:tc>
        <w:tc>
          <w:tcPr>
            <w:tcW w:w="0" w:type="auto"/>
            <w:gridSpan w:val="3"/>
            <w:noWrap/>
            <w:vAlign w:val="center"/>
            <w:hideMark/>
          </w:tcPr>
          <w:p w:rsidR="00EA06E4" w:rsidRPr="00AF7D70" w:rsidRDefault="00EA06E4" w:rsidP="003B4DCF">
            <w:pPr>
              <w:rPr>
                <w:szCs w:val="24"/>
              </w:rPr>
            </w:pPr>
          </w:p>
        </w:tc>
      </w:tr>
      <w:tr w:rsidR="00EA06E4" w:rsidRPr="00AF7D70" w:rsidTr="003B4DCF">
        <w:trPr>
          <w:tblCellSpacing w:w="15" w:type="dxa"/>
        </w:trPr>
        <w:tc>
          <w:tcPr>
            <w:tcW w:w="0" w:type="auto"/>
            <w:vAlign w:val="center"/>
            <w:hideMark/>
          </w:tcPr>
          <w:p w:rsidR="00EA06E4" w:rsidRPr="00AF7D70" w:rsidRDefault="00EA06E4" w:rsidP="003B4DCF">
            <w:pPr>
              <w:rPr>
                <w:szCs w:val="24"/>
              </w:rPr>
            </w:pPr>
          </w:p>
        </w:tc>
        <w:tc>
          <w:tcPr>
            <w:tcW w:w="0" w:type="auto"/>
            <w:vAlign w:val="center"/>
            <w:hideMark/>
          </w:tcPr>
          <w:p w:rsidR="00EA06E4" w:rsidRPr="00AF7D70" w:rsidRDefault="00EA06E4" w:rsidP="003B4DCF">
            <w:pPr>
              <w:rPr>
                <w:szCs w:val="24"/>
              </w:rPr>
            </w:pPr>
          </w:p>
        </w:tc>
        <w:tc>
          <w:tcPr>
            <w:tcW w:w="0" w:type="auto"/>
            <w:vAlign w:val="center"/>
            <w:hideMark/>
          </w:tcPr>
          <w:p w:rsidR="00EA06E4" w:rsidRPr="00AF7D70" w:rsidRDefault="00EA06E4" w:rsidP="003B4DCF">
            <w:pPr>
              <w:rPr>
                <w:szCs w:val="24"/>
              </w:rPr>
            </w:pPr>
          </w:p>
        </w:tc>
        <w:tc>
          <w:tcPr>
            <w:tcW w:w="0" w:type="auto"/>
            <w:vAlign w:val="center"/>
            <w:hideMark/>
          </w:tcPr>
          <w:p w:rsidR="00EA06E4" w:rsidRPr="00AF7D70" w:rsidRDefault="00EA06E4" w:rsidP="003B4DCF">
            <w:pPr>
              <w:rPr>
                <w:szCs w:val="24"/>
              </w:rPr>
            </w:pPr>
          </w:p>
        </w:tc>
      </w:tr>
    </w:tbl>
    <w:p w:rsidR="00EA06E4" w:rsidRPr="00AF7D70" w:rsidRDefault="006C7F31" w:rsidP="006A2163">
      <w:pPr>
        <w:rPr>
          <w:ins w:id="9" w:author="Unknown"/>
        </w:rPr>
      </w:pPr>
      <w:r w:rsidRPr="006C7F31">
        <w:rPr>
          <w:noProof/>
        </w:rPr>
        <w:pict>
          <v:shape id="_x0000_s1041" type="#_x0000_t202" style="position:absolute;margin-left:72.35pt;margin-top:79.55pt;width:345.85pt;height:116.95pt;z-index:-251642880;mso-position-horizontal-relative:text;mso-position-vertical-relative:text" stroked="f">
            <v:textbox style="mso-next-textbox:#_x0000_s1041">
              <w:txbxContent>
                <w:p w:rsidR="0054695F" w:rsidRDefault="0054695F">
                  <w:r w:rsidRPr="006A2163">
                    <w:rPr>
                      <w:noProof/>
                      <w:lang w:val="af-ZA" w:eastAsia="af-ZA"/>
                    </w:rPr>
                    <w:drawing>
                      <wp:inline distT="0" distB="0" distL="0" distR="0">
                        <wp:extent cx="3735754" cy="1380018"/>
                        <wp:effectExtent l="0" t="0" r="0" b="0"/>
                        <wp:docPr id="1052" name="Picture 284"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Options"/>
                                <pic:cNvPicPr>
                                  <a:picLocks noChangeAspect="1" noChangeArrowheads="1"/>
                                </pic:cNvPicPr>
                              </pic:nvPicPr>
                              <pic:blipFill>
                                <a:blip r:embed="rId17"/>
                                <a:srcRect/>
                                <a:stretch>
                                  <a:fillRect/>
                                </a:stretch>
                              </pic:blipFill>
                              <pic:spPr bwMode="auto">
                                <a:xfrm>
                                  <a:off x="0" y="0"/>
                                  <a:ext cx="3738450" cy="1381014"/>
                                </a:xfrm>
                                <a:prstGeom prst="rect">
                                  <a:avLst/>
                                </a:prstGeom>
                                <a:noFill/>
                                <a:ln w="9525">
                                  <a:noFill/>
                                  <a:miter lim="800000"/>
                                  <a:headEnd/>
                                  <a:tailEnd/>
                                </a:ln>
                              </pic:spPr>
                            </pic:pic>
                          </a:graphicData>
                        </a:graphic>
                      </wp:inline>
                    </w:drawing>
                  </w:r>
                </w:p>
              </w:txbxContent>
            </v:textbox>
          </v:shape>
        </w:pict>
      </w:r>
      <w:ins w:id="10" w:author="Unknown">
        <w:r w:rsidR="00EA06E4" w:rsidRPr="00AF7D70">
          <w:t xml:space="preserve">The Polygon command can be used to draw any regular polygon from 3 sides up to 1024 sides. This command requires four inputs from the user, the number of sides, a pick point for the centre of the polygon, whether you want the polygon </w:t>
        </w:r>
        <w:r w:rsidR="00EA06E4" w:rsidRPr="00AF7D70">
          <w:rPr>
            <w:rStyle w:val="Emphasis"/>
            <w:i w:val="0"/>
          </w:rPr>
          <w:t>inscribed</w:t>
        </w:r>
        <w:r w:rsidR="00EA06E4" w:rsidRPr="00AF7D70">
          <w:t xml:space="preserve"> or </w:t>
        </w:r>
        <w:r w:rsidR="00EA06E4" w:rsidRPr="00AF7D70">
          <w:rPr>
            <w:rStyle w:val="Emphasis"/>
            <w:i w:val="0"/>
          </w:rPr>
          <w:t>circumscribed</w:t>
        </w:r>
        <w:r w:rsidR="00EA06E4" w:rsidRPr="00AF7D70">
          <w:t xml:space="preserve"> and then a pick point which determines both the radius of thisimaginary circle and the orientation of the polygon. The polygon command creates a closed polyline in the shape of the required polygon.</w:t>
        </w:r>
      </w:ins>
    </w:p>
    <w:p w:rsidR="00EA06E4" w:rsidRPr="00AF7D70" w:rsidRDefault="00EA06E4" w:rsidP="00EA06E4">
      <w:pPr>
        <w:rPr>
          <w:noProof/>
        </w:rPr>
      </w:pPr>
    </w:p>
    <w:p w:rsidR="007C5BF1" w:rsidRPr="00AF7D70" w:rsidRDefault="007C5BF1" w:rsidP="007C5BF1">
      <w:pPr>
        <w:tabs>
          <w:tab w:val="left" w:pos="3766"/>
        </w:tabs>
        <w:rPr>
          <w:noProof/>
        </w:rPr>
      </w:pPr>
    </w:p>
    <w:p w:rsidR="006A2163" w:rsidRPr="00AF7D70" w:rsidRDefault="007C5BF1" w:rsidP="007C5BF1">
      <w:pPr>
        <w:tabs>
          <w:tab w:val="left" w:pos="3766"/>
        </w:tabs>
        <w:rPr>
          <w:noProof/>
        </w:rPr>
      </w:pPr>
      <w:r w:rsidRPr="00AF7D70">
        <w:rPr>
          <w:noProof/>
        </w:rPr>
        <w:tab/>
      </w:r>
    </w:p>
    <w:p w:rsidR="006A2163" w:rsidRPr="00AF7D70" w:rsidRDefault="006A2163" w:rsidP="00EA06E4">
      <w:pPr>
        <w:rPr>
          <w:noProof/>
        </w:rPr>
      </w:pPr>
    </w:p>
    <w:p w:rsidR="006A2163" w:rsidRPr="00AF7D70" w:rsidRDefault="006C7F31" w:rsidP="00EA06E4">
      <w:pPr>
        <w:rPr>
          <w:noProof/>
        </w:rPr>
      </w:pPr>
      <w:r w:rsidRPr="006C7F31">
        <w:rPr>
          <w:noProof/>
        </w:rPr>
        <w:pict>
          <v:shape id="_x0000_s1042" type="#_x0000_t202" style="position:absolute;margin-left:154.75pt;margin-top:16.9pt;width:53.55pt;height:37.3pt;z-index:-251641856" stroked="f">
            <v:textbox style="mso-next-textbox:#_x0000_s1042">
              <w:txbxContent>
                <w:p w:rsidR="0054695F" w:rsidRDefault="0054695F">
                  <w:r w:rsidRPr="00803E49">
                    <w:rPr>
                      <w:noProof/>
                      <w:lang w:val="af-ZA" w:eastAsia="af-ZA"/>
                    </w:rPr>
                    <w:drawing>
                      <wp:inline distT="0" distB="0" distL="0" distR="0">
                        <wp:extent cx="457688" cy="427697"/>
                        <wp:effectExtent l="19050" t="0" r="0" b="0"/>
                        <wp:docPr id="1053" name="Picture 285" descr="Do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Donut"/>
                                <pic:cNvPicPr>
                                  <a:picLocks noChangeAspect="1" noChangeArrowheads="1"/>
                                </pic:cNvPicPr>
                              </pic:nvPicPr>
                              <pic:blipFill>
                                <a:blip r:embed="rId18"/>
                                <a:srcRect/>
                                <a:stretch>
                                  <a:fillRect/>
                                </a:stretch>
                              </pic:blipFill>
                              <pic:spPr bwMode="auto">
                                <a:xfrm>
                                  <a:off x="0" y="0"/>
                                  <a:ext cx="452728" cy="423062"/>
                                </a:xfrm>
                                <a:prstGeom prst="rect">
                                  <a:avLst/>
                                </a:prstGeom>
                                <a:noFill/>
                                <a:ln w="9525">
                                  <a:noFill/>
                                  <a:miter lim="800000"/>
                                  <a:headEnd/>
                                  <a:tailEnd/>
                                </a:ln>
                              </pic:spPr>
                            </pic:pic>
                          </a:graphicData>
                        </a:graphic>
                      </wp:inline>
                    </w:drawing>
                  </w:r>
                </w:p>
              </w:txbxContent>
            </v:textbox>
          </v:shape>
        </w:pict>
      </w:r>
    </w:p>
    <w:p w:rsidR="006A2163" w:rsidRPr="00AF7D70" w:rsidRDefault="007C5BF1" w:rsidP="006A2163">
      <w:pPr>
        <w:rPr>
          <w:noProof/>
        </w:rPr>
      </w:pPr>
      <w:r w:rsidRPr="00AF7D70">
        <w:rPr>
          <w:noProof/>
        </w:rPr>
        <w:t xml:space="preserve">    7</w:t>
      </w:r>
      <w:r w:rsidR="006A2163" w:rsidRPr="00AF7D70">
        <w:rPr>
          <w:noProof/>
        </w:rPr>
        <w:t xml:space="preserve">.   </w:t>
      </w:r>
      <w:r w:rsidR="006A2163" w:rsidRPr="00AF7D70">
        <w:rPr>
          <w:b/>
          <w:noProof/>
        </w:rPr>
        <w:t>The donut command</w:t>
      </w:r>
    </w:p>
    <w:p w:rsidR="006A2163" w:rsidRPr="00AF7D70" w:rsidRDefault="006C7F31" w:rsidP="00EA06E4">
      <w:pPr>
        <w:rPr>
          <w:noProof/>
        </w:rPr>
      </w:pPr>
      <w:r w:rsidRPr="006C7F31">
        <w:rPr>
          <w:noProof/>
        </w:rPr>
        <w:pict>
          <v:shape id="_x0000_s1043" type="#_x0000_t202" style="position:absolute;margin-left:148pt;margin-top:24pt;width:166.8pt;height:96.6pt;z-index:-251640832" stroked="f">
            <v:textbox style="mso-next-textbox:#_x0000_s1043">
              <w:txbxContent>
                <w:p w:rsidR="0054695F" w:rsidRDefault="0054695F">
                  <w:r w:rsidRPr="00803E49">
                    <w:rPr>
                      <w:noProof/>
                      <w:lang w:val="af-ZA" w:eastAsia="af-ZA"/>
                    </w:rPr>
                    <w:drawing>
                      <wp:inline distT="0" distB="0" distL="0" distR="0">
                        <wp:extent cx="1857176" cy="1273907"/>
                        <wp:effectExtent l="0" t="0" r="0" b="0"/>
                        <wp:docPr id="1054" name="Picture 287" descr="Do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Donut"/>
                                <pic:cNvPicPr>
                                  <a:picLocks noChangeAspect="1" noChangeArrowheads="1"/>
                                </pic:cNvPicPr>
                              </pic:nvPicPr>
                              <pic:blipFill>
                                <a:blip r:embed="rId19"/>
                                <a:srcRect/>
                                <a:stretch>
                                  <a:fillRect/>
                                </a:stretch>
                              </pic:blipFill>
                              <pic:spPr bwMode="auto">
                                <a:xfrm>
                                  <a:off x="0" y="0"/>
                                  <a:ext cx="1857285" cy="1273982"/>
                                </a:xfrm>
                                <a:prstGeom prst="rect">
                                  <a:avLst/>
                                </a:prstGeom>
                                <a:noFill/>
                                <a:ln w="9525">
                                  <a:noFill/>
                                  <a:miter lim="800000"/>
                                  <a:headEnd/>
                                  <a:tailEnd/>
                                </a:ln>
                              </pic:spPr>
                            </pic:pic>
                          </a:graphicData>
                        </a:graphic>
                      </wp:inline>
                    </w:drawing>
                  </w:r>
                </w:p>
              </w:txbxContent>
            </v:textbox>
          </v:shape>
        </w:pict>
      </w:r>
      <w:r w:rsidR="00803E49" w:rsidRPr="00AF7D70">
        <w:rPr>
          <w:noProof/>
        </w:rPr>
        <w:t>The donut command is used to draw shapes in the form of a donut. They are constructed from single closed polylines composed of two arc esgments which have been given width.</w:t>
      </w:r>
    </w:p>
    <w:p w:rsidR="00803E49" w:rsidRPr="00AF7D70" w:rsidRDefault="00803E49" w:rsidP="00EA06E4">
      <w:pPr>
        <w:rPr>
          <w:noProof/>
        </w:rPr>
      </w:pPr>
    </w:p>
    <w:p w:rsidR="00803E49" w:rsidRPr="00AF7D70" w:rsidRDefault="00803E49" w:rsidP="00EA06E4">
      <w:pPr>
        <w:pStyle w:val="Heading2"/>
      </w:pPr>
    </w:p>
    <w:p w:rsidR="00803E49" w:rsidRPr="00AF7D70" w:rsidRDefault="00803E49" w:rsidP="00E0007E">
      <w:pPr>
        <w:pStyle w:val="NoSpacing"/>
      </w:pPr>
    </w:p>
    <w:p w:rsidR="007C5BF1" w:rsidRPr="00AF7D70" w:rsidRDefault="007C5BF1" w:rsidP="00E0007E">
      <w:pPr>
        <w:pStyle w:val="NoSpacing"/>
      </w:pPr>
    </w:p>
    <w:p w:rsidR="007C5BF1" w:rsidRPr="00AF7D70" w:rsidRDefault="007C5BF1" w:rsidP="00E0007E">
      <w:pPr>
        <w:pStyle w:val="NoSpacing"/>
      </w:pPr>
    </w:p>
    <w:p w:rsidR="00ED15DB" w:rsidRPr="00AF7D70" w:rsidRDefault="00ED15DB" w:rsidP="00E0007E">
      <w:pPr>
        <w:pStyle w:val="NoSpacing"/>
      </w:pPr>
    </w:p>
    <w:p w:rsidR="00ED15DB" w:rsidRPr="00AF7D70" w:rsidRDefault="006C7F31" w:rsidP="00E0007E">
      <w:pPr>
        <w:pStyle w:val="NoSpacing"/>
      </w:pPr>
      <w:r w:rsidRPr="006C7F31">
        <w:rPr>
          <w:noProof/>
        </w:rPr>
        <w:pict>
          <v:shape id="_x0000_s1046" type="#_x0000_t202" style="position:absolute;margin-left:140.6pt;margin-top:3.7pt;width:54.15pt;height:36.9pt;z-index:-251637760" stroked="f">
            <v:textbox style="mso-next-textbox:#_x0000_s1046">
              <w:txbxContent>
                <w:p w:rsidR="0054695F" w:rsidRDefault="0054695F">
                  <w:r w:rsidRPr="00ED15DB">
                    <w:rPr>
                      <w:noProof/>
                      <w:lang w:val="af-ZA" w:eastAsia="af-ZA"/>
                    </w:rPr>
                    <w:drawing>
                      <wp:inline distT="0" distB="0" distL="0" distR="0">
                        <wp:extent cx="449874" cy="420395"/>
                        <wp:effectExtent l="19050" t="0" r="7326" b="0"/>
                        <wp:docPr id="1055" name="Picture 291" descr="Rev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Revcloud"/>
                                <pic:cNvPicPr>
                                  <a:picLocks noChangeAspect="1" noChangeArrowheads="1"/>
                                </pic:cNvPicPr>
                              </pic:nvPicPr>
                              <pic:blipFill>
                                <a:blip r:embed="rId20"/>
                                <a:srcRect/>
                                <a:stretch>
                                  <a:fillRect/>
                                </a:stretch>
                              </pic:blipFill>
                              <pic:spPr bwMode="auto">
                                <a:xfrm>
                                  <a:off x="0" y="0"/>
                                  <a:ext cx="444996" cy="415837"/>
                                </a:xfrm>
                                <a:prstGeom prst="rect">
                                  <a:avLst/>
                                </a:prstGeom>
                                <a:noFill/>
                                <a:ln w="9525">
                                  <a:noFill/>
                                  <a:miter lim="800000"/>
                                  <a:headEnd/>
                                  <a:tailEnd/>
                                </a:ln>
                              </pic:spPr>
                            </pic:pic>
                          </a:graphicData>
                        </a:graphic>
                      </wp:inline>
                    </w:drawing>
                  </w:r>
                </w:p>
              </w:txbxContent>
            </v:textbox>
          </v:shape>
        </w:pict>
      </w:r>
    </w:p>
    <w:p w:rsidR="00803E49" w:rsidRPr="00AF7D70" w:rsidRDefault="007C5BF1" w:rsidP="00E0007E">
      <w:pPr>
        <w:pStyle w:val="NoSpacing"/>
      </w:pPr>
      <w:r w:rsidRPr="00AF7D70">
        <w:t>8</w:t>
      </w:r>
      <w:r w:rsidR="00803E49" w:rsidRPr="00AF7D70">
        <w:t xml:space="preserve">.  </w:t>
      </w:r>
      <w:r w:rsidR="00E0007E" w:rsidRPr="00AF7D70">
        <w:rPr>
          <w:b/>
        </w:rPr>
        <w:t>The revcloud command</w:t>
      </w:r>
    </w:p>
    <w:p w:rsidR="00EA06E4" w:rsidRPr="00AF7D70" w:rsidRDefault="006C7F31" w:rsidP="00ED15DB">
      <w:pPr>
        <w:pStyle w:val="NormalWeb"/>
      </w:pPr>
      <w:r w:rsidRPr="006C7F31">
        <w:rPr>
          <w:noProof/>
        </w:rPr>
        <w:pict>
          <v:shape id="_x0000_s1047" type="#_x0000_t202" style="position:absolute;margin-left:190.5pt;margin-top:45.95pt;width:124.3pt;height:85.55pt;z-index:-251636736" stroked="f">
            <v:textbox style="mso-next-textbox:#_x0000_s1047">
              <w:txbxContent>
                <w:p w:rsidR="0054695F" w:rsidRDefault="0054695F">
                  <w:r w:rsidRPr="00ED15DB">
                    <w:rPr>
                      <w:noProof/>
                      <w:lang w:val="af-ZA" w:eastAsia="af-ZA"/>
                    </w:rPr>
                    <w:drawing>
                      <wp:inline distT="0" distB="0" distL="0" distR="0">
                        <wp:extent cx="1199058" cy="956631"/>
                        <wp:effectExtent l="19050" t="0" r="1092" b="0"/>
                        <wp:docPr id="1056" name="Picture 293" descr="Rev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Revcloud"/>
                                <pic:cNvPicPr>
                                  <a:picLocks noChangeAspect="1" noChangeArrowheads="1"/>
                                </pic:cNvPicPr>
                              </pic:nvPicPr>
                              <pic:blipFill>
                                <a:blip r:embed="rId21"/>
                                <a:srcRect/>
                                <a:stretch>
                                  <a:fillRect/>
                                </a:stretch>
                              </pic:blipFill>
                              <pic:spPr bwMode="auto">
                                <a:xfrm>
                                  <a:off x="0" y="0"/>
                                  <a:ext cx="1201473" cy="958558"/>
                                </a:xfrm>
                                <a:prstGeom prst="rect">
                                  <a:avLst/>
                                </a:prstGeom>
                                <a:noFill/>
                                <a:ln w="9525">
                                  <a:noFill/>
                                  <a:miter lim="800000"/>
                                  <a:headEnd/>
                                  <a:tailEnd/>
                                </a:ln>
                              </pic:spPr>
                            </pic:pic>
                          </a:graphicData>
                        </a:graphic>
                      </wp:inline>
                    </w:drawing>
                  </w:r>
                </w:p>
              </w:txbxContent>
            </v:textbox>
          </v:shape>
        </w:pict>
      </w:r>
      <w:ins w:id="11" w:author="Unknown">
        <w:r w:rsidR="00ED15DB" w:rsidRPr="00AF7D70">
          <w:t>The Revcloud command is used to draw a "freehand" revision cloud or to convert any closed shape into a revision cloud.</w:t>
        </w:r>
        <w:r w:rsidR="00EA06E4" w:rsidRPr="00AF7D70">
          <w:t>Move the mouse to form a closed shape; the command automatically ends when a closed shape is formed.</w:t>
        </w:r>
        <w:r w:rsidR="00EA06E4" w:rsidRPr="00AF7D70">
          <w:br/>
        </w:r>
      </w:ins>
    </w:p>
    <w:p w:rsidR="008F4996" w:rsidRPr="00AF7D70" w:rsidRDefault="008F4996" w:rsidP="00ED15DB">
      <w:pPr>
        <w:pStyle w:val="NormalWeb"/>
      </w:pPr>
    </w:p>
    <w:p w:rsidR="008F4996" w:rsidRPr="00AF7D70" w:rsidRDefault="008F4996" w:rsidP="00ED15DB">
      <w:pPr>
        <w:pStyle w:val="NormalWeb"/>
      </w:pPr>
    </w:p>
    <w:p w:rsidR="008F4996" w:rsidRPr="00AF7D70" w:rsidRDefault="008F4996" w:rsidP="00ED15DB">
      <w:pPr>
        <w:pStyle w:val="NormalWeb"/>
      </w:pPr>
    </w:p>
    <w:p w:rsidR="00AF7D70" w:rsidRPr="00AF7D70" w:rsidRDefault="00AF7D70" w:rsidP="00ED15DB">
      <w:pPr>
        <w:pStyle w:val="NormalWeb"/>
      </w:pPr>
    </w:p>
    <w:p w:rsidR="00192B4E" w:rsidRPr="00AF7D70" w:rsidRDefault="00192B4E" w:rsidP="00ED15DB">
      <w:pPr>
        <w:pStyle w:val="NormalWeb"/>
      </w:pPr>
    </w:p>
    <w:p w:rsidR="008F4996" w:rsidRPr="00AF7D70" w:rsidRDefault="008F4996" w:rsidP="00ED15DB">
      <w:pPr>
        <w:pStyle w:val="NormalWeb"/>
        <w:rPr>
          <w:ins w:id="12" w:author="Unknown"/>
        </w:rPr>
      </w:pPr>
    </w:p>
    <w:p w:rsidR="008F4996" w:rsidRPr="00AF7D70" w:rsidRDefault="006C7F31" w:rsidP="008F4996">
      <w:pPr>
        <w:pStyle w:val="NoSpacing"/>
      </w:pPr>
      <w:r w:rsidRPr="006C7F31">
        <w:rPr>
          <w:noProof/>
        </w:rPr>
        <w:pict>
          <v:shape id="_x0000_s1048" type="#_x0000_t202" style="position:absolute;margin-left:130.8pt;margin-top:-20.65pt;width:62.75pt;height:50.5pt;z-index:-251635712" stroked="f">
            <v:textbox style="mso-next-textbox:#_x0000_s1048">
              <w:txbxContent>
                <w:p w:rsidR="0054695F" w:rsidRDefault="0054695F">
                  <w:r w:rsidRPr="008F4996">
                    <w:rPr>
                      <w:noProof/>
                      <w:lang w:val="af-ZA" w:eastAsia="af-ZA"/>
                    </w:rPr>
                    <w:drawing>
                      <wp:inline distT="0" distB="0" distL="0" distR="0">
                        <wp:extent cx="551473" cy="515337"/>
                        <wp:effectExtent l="19050" t="0" r="977" b="0"/>
                        <wp:docPr id="1057" name="Picture 298" descr="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ircle"/>
                                <pic:cNvPicPr>
                                  <a:picLocks noChangeAspect="1" noChangeArrowheads="1"/>
                                </pic:cNvPicPr>
                              </pic:nvPicPr>
                              <pic:blipFill>
                                <a:blip r:embed="rId22"/>
                                <a:srcRect/>
                                <a:stretch>
                                  <a:fillRect/>
                                </a:stretch>
                              </pic:blipFill>
                              <pic:spPr bwMode="auto">
                                <a:xfrm>
                                  <a:off x="0" y="0"/>
                                  <a:ext cx="545496" cy="509752"/>
                                </a:xfrm>
                                <a:prstGeom prst="rect">
                                  <a:avLst/>
                                </a:prstGeom>
                                <a:noFill/>
                                <a:ln w="9525">
                                  <a:noFill/>
                                  <a:miter lim="800000"/>
                                  <a:headEnd/>
                                  <a:tailEnd/>
                                </a:ln>
                              </pic:spPr>
                            </pic:pic>
                          </a:graphicData>
                        </a:graphic>
                      </wp:inline>
                    </w:drawing>
                  </w:r>
                </w:p>
              </w:txbxContent>
            </v:textbox>
          </v:shape>
        </w:pict>
      </w:r>
      <w:r w:rsidR="008F4996" w:rsidRPr="00AF7D70">
        <w:t xml:space="preserve">9.  </w:t>
      </w:r>
      <w:r w:rsidR="008F4996" w:rsidRPr="00AF7D70">
        <w:rPr>
          <w:b/>
        </w:rPr>
        <w:t>The circle command</w:t>
      </w:r>
    </w:p>
    <w:p w:rsidR="008C4CED" w:rsidRPr="00AF7D70" w:rsidRDefault="006C7F31" w:rsidP="008C4CED">
      <w:pPr>
        <w:pStyle w:val="NormalWeb"/>
        <w:rPr>
          <w:ins w:id="13" w:author="Unknown"/>
        </w:rPr>
      </w:pPr>
      <w:r w:rsidRPr="006C7F31">
        <w:rPr>
          <w:noProof/>
        </w:rPr>
        <w:pict>
          <v:shape id="_x0000_s1050" type="#_x0000_t202" style="position:absolute;margin-left:193.55pt;margin-top:34.65pt;width:126.15pt;height:91.7pt;z-index:-251633664" stroked="f">
            <v:textbox style="mso-next-textbox:#_x0000_s1050">
              <w:txbxContent>
                <w:p w:rsidR="0054695F" w:rsidRDefault="0054695F" w:rsidP="008C4CED">
                  <w:r w:rsidRPr="008F4996">
                    <w:rPr>
                      <w:noProof/>
                      <w:lang w:val="af-ZA" w:eastAsia="af-ZA"/>
                    </w:rPr>
                    <w:drawing>
                      <wp:inline distT="0" distB="0" distL="0" distR="0">
                        <wp:extent cx="1170165" cy="1159569"/>
                        <wp:effectExtent l="0" t="0" r="0" b="0"/>
                        <wp:docPr id="1058" name="Picture 297" descr="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ircle"/>
                                <pic:cNvPicPr>
                                  <a:picLocks noChangeAspect="1" noChangeArrowheads="1"/>
                                </pic:cNvPicPr>
                              </pic:nvPicPr>
                              <pic:blipFill>
                                <a:blip r:embed="rId23"/>
                                <a:srcRect/>
                                <a:stretch>
                                  <a:fillRect/>
                                </a:stretch>
                              </pic:blipFill>
                              <pic:spPr bwMode="auto">
                                <a:xfrm>
                                  <a:off x="0" y="0"/>
                                  <a:ext cx="1172603" cy="1161985"/>
                                </a:xfrm>
                                <a:prstGeom prst="rect">
                                  <a:avLst/>
                                </a:prstGeom>
                                <a:noFill/>
                                <a:ln w="9525">
                                  <a:noFill/>
                                  <a:miter lim="800000"/>
                                  <a:headEnd/>
                                  <a:tailEnd/>
                                </a:ln>
                              </pic:spPr>
                            </pic:pic>
                          </a:graphicData>
                        </a:graphic>
                      </wp:inline>
                    </w:drawing>
                  </w:r>
                </w:p>
              </w:txbxContent>
            </v:textbox>
          </v:shape>
        </w:pict>
      </w:r>
      <w:ins w:id="14" w:author="Unknown">
        <w:r w:rsidR="008C4CED" w:rsidRPr="00AF7D70">
          <w:t>The Circle command is used to draw circles. There are a number of ways you can define the circle. The default method is to pick the centre point and then to either pick a second point on the circumference of the circle or enter the circle radius at the keyboard.</w:t>
        </w:r>
      </w:ins>
    </w:p>
    <w:p w:rsidR="00EA06E4" w:rsidRPr="00AF7D70" w:rsidRDefault="00EA06E4" w:rsidP="00EA06E4"/>
    <w:p w:rsidR="008C4CED" w:rsidRPr="00AF7D70" w:rsidRDefault="008C4CED" w:rsidP="00EA06E4"/>
    <w:p w:rsidR="001E032A" w:rsidRPr="00AF7D70" w:rsidRDefault="006C7F31" w:rsidP="00EA06E4">
      <w:r w:rsidRPr="006C7F31">
        <w:rPr>
          <w:noProof/>
        </w:rPr>
        <w:pict>
          <v:shape id="_x0000_s1052" type="#_x0000_t202" style="position:absolute;margin-left:133.85pt;margin-top:8.95pt;width:59.7pt;height:46.75pt;z-index:251685888" stroked="f">
            <v:textbox style="mso-next-textbox:#_x0000_s1052">
              <w:txbxContent>
                <w:p w:rsidR="0054695F" w:rsidRDefault="0054695F">
                  <w:r w:rsidRPr="008C4CED">
                    <w:rPr>
                      <w:noProof/>
                      <w:lang w:val="af-ZA" w:eastAsia="af-ZA"/>
                    </w:rPr>
                    <w:drawing>
                      <wp:inline distT="0" distB="0" distL="0" distR="0">
                        <wp:extent cx="496765" cy="464213"/>
                        <wp:effectExtent l="19050" t="0" r="0" b="0"/>
                        <wp:docPr id="1059" name="Picture 302" descr="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rc"/>
                                <pic:cNvPicPr>
                                  <a:picLocks noChangeAspect="1" noChangeArrowheads="1"/>
                                </pic:cNvPicPr>
                              </pic:nvPicPr>
                              <pic:blipFill>
                                <a:blip r:embed="rId24"/>
                                <a:srcRect/>
                                <a:stretch>
                                  <a:fillRect/>
                                </a:stretch>
                              </pic:blipFill>
                              <pic:spPr bwMode="auto">
                                <a:xfrm>
                                  <a:off x="0" y="0"/>
                                  <a:ext cx="491381" cy="459182"/>
                                </a:xfrm>
                                <a:prstGeom prst="rect">
                                  <a:avLst/>
                                </a:prstGeom>
                                <a:noFill/>
                                <a:ln w="9525">
                                  <a:noFill/>
                                  <a:miter lim="800000"/>
                                  <a:headEnd/>
                                  <a:tailEnd/>
                                </a:ln>
                              </pic:spPr>
                            </pic:pic>
                          </a:graphicData>
                        </a:graphic>
                      </wp:inline>
                    </w:drawing>
                  </w:r>
                </w:p>
              </w:txbxContent>
            </v:textbox>
          </v:shape>
        </w:pict>
      </w:r>
    </w:p>
    <w:p w:rsidR="001E032A" w:rsidRPr="00AF7D70" w:rsidRDefault="006C7F31" w:rsidP="001E032A">
      <w:pPr>
        <w:pStyle w:val="NoSpacing"/>
      </w:pPr>
      <w:r w:rsidRPr="006C7F31">
        <w:rPr>
          <w:noProof/>
        </w:rPr>
        <w:pict>
          <v:shape id="_x0000_s1051" type="#_x0000_t202" style="position:absolute;margin-left:130.8pt;margin-top:-20.65pt;width:62.75pt;height:50.5pt;z-index:-251631616" stroked="f">
            <v:textbox style="mso-next-textbox:#_x0000_s1051">
              <w:txbxContent>
                <w:p w:rsidR="0054695F" w:rsidRDefault="0054695F" w:rsidP="008C4CED"/>
              </w:txbxContent>
            </v:textbox>
          </v:shape>
        </w:pict>
      </w:r>
      <w:r w:rsidR="008C4CED" w:rsidRPr="00AF7D70">
        <w:t xml:space="preserve">10.  </w:t>
      </w:r>
      <w:r w:rsidR="00901974" w:rsidRPr="00AF7D70">
        <w:rPr>
          <w:b/>
        </w:rPr>
        <w:t>The arc</w:t>
      </w:r>
      <w:r w:rsidR="008C4CED" w:rsidRPr="00AF7D70">
        <w:rPr>
          <w:b/>
        </w:rPr>
        <w:t xml:space="preserve"> command</w:t>
      </w:r>
    </w:p>
    <w:p w:rsidR="001E032A" w:rsidRPr="00AF7D70" w:rsidRDefault="006C7F31" w:rsidP="001E032A">
      <w:pPr>
        <w:pStyle w:val="NormalWeb"/>
        <w:rPr>
          <w:ins w:id="15" w:author="Unknown"/>
        </w:rPr>
      </w:pPr>
      <w:r w:rsidRPr="006C7F31">
        <w:rPr>
          <w:noProof/>
        </w:rPr>
        <w:pict>
          <v:shape id="_x0000_s1054" type="#_x0000_t202" style="position:absolute;margin-left:193.55pt;margin-top:43.1pt;width:93.55pt;height:75.45pt;z-index:-251628544" stroked="f">
            <v:textbox style="mso-next-textbox:#_x0000_s1054">
              <w:txbxContent>
                <w:p w:rsidR="0054695F" w:rsidRDefault="0054695F" w:rsidP="001E032A">
                  <w:r w:rsidRPr="001E032A">
                    <w:rPr>
                      <w:noProof/>
                      <w:lang w:val="af-ZA" w:eastAsia="af-ZA"/>
                    </w:rPr>
                    <w:drawing>
                      <wp:inline distT="0" distB="0" distL="0" distR="0">
                        <wp:extent cx="995680" cy="717111"/>
                        <wp:effectExtent l="0" t="0" r="0" b="0"/>
                        <wp:docPr id="1060" name="Picture 305" descr="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rc"/>
                                <pic:cNvPicPr>
                                  <a:picLocks noChangeAspect="1" noChangeArrowheads="1"/>
                                </pic:cNvPicPr>
                              </pic:nvPicPr>
                              <pic:blipFill>
                                <a:blip r:embed="rId25"/>
                                <a:srcRect/>
                                <a:stretch>
                                  <a:fillRect/>
                                </a:stretch>
                              </pic:blipFill>
                              <pic:spPr bwMode="auto">
                                <a:xfrm>
                                  <a:off x="0" y="0"/>
                                  <a:ext cx="995680" cy="717111"/>
                                </a:xfrm>
                                <a:prstGeom prst="rect">
                                  <a:avLst/>
                                </a:prstGeom>
                                <a:noFill/>
                                <a:ln w="9525">
                                  <a:noFill/>
                                  <a:miter lim="800000"/>
                                  <a:headEnd/>
                                  <a:tailEnd/>
                                </a:ln>
                              </pic:spPr>
                            </pic:pic>
                          </a:graphicData>
                        </a:graphic>
                      </wp:inline>
                    </w:drawing>
                  </w:r>
                </w:p>
              </w:txbxContent>
            </v:textbox>
          </v:shape>
        </w:pict>
      </w:r>
      <w:ins w:id="16" w:author="Unknown">
        <w:r w:rsidR="001E032A" w:rsidRPr="00AF7D70">
          <w:t xml:space="preserve">The Arc command allows you to draw an arc of a circle. There are numerous ways to define an arc, the default method uses three pick points, a start point, a second point and an end point. </w:t>
        </w:r>
      </w:ins>
    </w:p>
    <w:p w:rsidR="001E032A" w:rsidRPr="00AF7D70" w:rsidRDefault="001E032A" w:rsidP="00EA06E4">
      <w:pPr>
        <w:pStyle w:val="Heading2"/>
      </w:pPr>
    </w:p>
    <w:p w:rsidR="00CD30C8" w:rsidRPr="00AF7D70" w:rsidRDefault="00CD30C8" w:rsidP="001E032A">
      <w:pPr>
        <w:rPr>
          <w:rFonts w:asciiTheme="majorHAnsi" w:eastAsiaTheme="majorEastAsia" w:hAnsiTheme="majorHAnsi" w:cstheme="majorBidi"/>
          <w:b/>
          <w:bCs/>
          <w:color w:val="4F81BD" w:themeColor="accent1"/>
          <w:sz w:val="26"/>
          <w:szCs w:val="26"/>
        </w:rPr>
      </w:pPr>
    </w:p>
    <w:p w:rsidR="00CD30C8" w:rsidRPr="00AF7D70" w:rsidRDefault="00CD30C8" w:rsidP="001E032A"/>
    <w:p w:rsidR="001E032A" w:rsidRPr="00AF7D70" w:rsidRDefault="006C7F31" w:rsidP="001E032A">
      <w:r w:rsidRPr="006C7F31">
        <w:rPr>
          <w:noProof/>
        </w:rPr>
        <w:pict>
          <v:shape id="_x0000_s1055" type="#_x0000_t202" style="position:absolute;margin-left:144.9pt;margin-top:3.2pt;width:61.55pt;height:48.65pt;z-index:251688960" stroked="f">
            <v:textbox style="mso-next-textbox:#_x0000_s1055">
              <w:txbxContent>
                <w:p w:rsidR="0054695F" w:rsidRDefault="0054695F">
                  <w:r w:rsidRPr="001E032A">
                    <w:rPr>
                      <w:noProof/>
                      <w:lang w:val="af-ZA" w:eastAsia="af-ZA"/>
                    </w:rPr>
                    <w:drawing>
                      <wp:inline distT="0" distB="0" distL="0" distR="0">
                        <wp:extent cx="567104" cy="529944"/>
                        <wp:effectExtent l="19050" t="0" r="4396" b="0"/>
                        <wp:docPr id="1061" name="Picture 306" descr="Sp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pline"/>
                                <pic:cNvPicPr>
                                  <a:picLocks noChangeAspect="1" noChangeArrowheads="1"/>
                                </pic:cNvPicPr>
                              </pic:nvPicPr>
                              <pic:blipFill>
                                <a:blip r:embed="rId26"/>
                                <a:srcRect/>
                                <a:stretch>
                                  <a:fillRect/>
                                </a:stretch>
                              </pic:blipFill>
                              <pic:spPr bwMode="auto">
                                <a:xfrm>
                                  <a:off x="0" y="0"/>
                                  <a:ext cx="559924" cy="523235"/>
                                </a:xfrm>
                                <a:prstGeom prst="rect">
                                  <a:avLst/>
                                </a:prstGeom>
                                <a:noFill/>
                                <a:ln w="9525">
                                  <a:noFill/>
                                  <a:miter lim="800000"/>
                                  <a:headEnd/>
                                  <a:tailEnd/>
                                </a:ln>
                              </pic:spPr>
                            </pic:pic>
                          </a:graphicData>
                        </a:graphic>
                      </wp:inline>
                    </w:drawing>
                  </w:r>
                </w:p>
              </w:txbxContent>
            </v:textbox>
          </v:shape>
        </w:pict>
      </w:r>
    </w:p>
    <w:p w:rsidR="00CD30C8" w:rsidRPr="00AF7D70" w:rsidRDefault="001E032A" w:rsidP="00CD30C8">
      <w:pPr>
        <w:pStyle w:val="NoSpacing"/>
      </w:pPr>
      <w:r w:rsidRPr="00AF7D70">
        <w:t xml:space="preserve">11.  </w:t>
      </w:r>
      <w:r w:rsidRPr="00AF7D70">
        <w:rPr>
          <w:b/>
        </w:rPr>
        <w:t xml:space="preserve">The spline command </w:t>
      </w:r>
    </w:p>
    <w:p w:rsidR="00CD30C8" w:rsidRPr="00AF7D70" w:rsidRDefault="00CD30C8" w:rsidP="00CD30C8">
      <w:pPr>
        <w:pStyle w:val="NoSpacing"/>
      </w:pPr>
    </w:p>
    <w:p w:rsidR="00CD30C8" w:rsidRPr="00AF7D70" w:rsidRDefault="00EA06E4" w:rsidP="00CD30C8">
      <w:pPr>
        <w:pStyle w:val="NoSpacing"/>
      </w:pPr>
      <w:ins w:id="17" w:author="Unknown">
        <w:r w:rsidRPr="00AF7D70">
          <w:t>The Spline command creates a type of spline known as a non</w:t>
        </w:r>
      </w:ins>
      <w:r w:rsidR="00CD30C8" w:rsidRPr="00AF7D70">
        <w:t>-</w:t>
      </w:r>
      <w:ins w:id="18" w:author="Unknown">
        <w:r w:rsidRPr="00AF7D70">
          <w:t>uniform rational B-spline</w:t>
        </w:r>
      </w:ins>
      <w:r w:rsidR="00CD30C8" w:rsidRPr="00AF7D70">
        <w:t xml:space="preserve"> (</w:t>
      </w:r>
      <w:ins w:id="19" w:author="Unknown">
        <w:r w:rsidRPr="00AF7D70">
          <w:t>NURBS</w:t>
        </w:r>
      </w:ins>
      <w:r w:rsidR="00CD30C8" w:rsidRPr="00AF7D70">
        <w:t xml:space="preserve">) </w:t>
      </w:r>
    </w:p>
    <w:p w:rsidR="00CD30C8" w:rsidRPr="00AF7D70" w:rsidRDefault="00EA06E4" w:rsidP="00CD30C8">
      <w:pPr>
        <w:pStyle w:val="NoSpacing"/>
      </w:pPr>
      <w:ins w:id="20" w:author="Unknown">
        <w:r w:rsidRPr="00AF7D70">
          <w:t xml:space="preserve">A spline is a smooth curve that is fitted along a number of control points. </w:t>
        </w:r>
      </w:ins>
    </w:p>
    <w:p w:rsidR="00CD30C8" w:rsidRPr="00AF7D70" w:rsidRDefault="006C7F31" w:rsidP="00EA06E4">
      <w:pPr>
        <w:pStyle w:val="Heading2"/>
      </w:pPr>
      <w:r w:rsidRPr="006C7F31">
        <w:rPr>
          <w:noProof/>
        </w:rPr>
        <w:pict>
          <v:shape id="_x0000_s1056" type="#_x0000_t202" style="position:absolute;margin-left:160.9pt;margin-top:2.9pt;width:188.3pt;height:244.7pt;z-index:251689984" stroked="f">
            <v:textbox style="mso-next-textbox:#_x0000_s1056">
              <w:txbxContent>
                <w:p w:rsidR="0054695F" w:rsidRDefault="0054695F">
                  <w:r w:rsidRPr="00CD30C8">
                    <w:rPr>
                      <w:noProof/>
                      <w:lang w:val="af-ZA" w:eastAsia="af-ZA"/>
                    </w:rPr>
                    <w:drawing>
                      <wp:inline distT="0" distB="0" distL="0" distR="0">
                        <wp:extent cx="1938215" cy="3013941"/>
                        <wp:effectExtent l="0" t="0" r="0" b="0"/>
                        <wp:docPr id="1062" name="Picture 308" descr="Spline Tole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Spline Tolerance"/>
                                <pic:cNvPicPr>
                                  <a:picLocks noChangeAspect="1" noChangeArrowheads="1"/>
                                </pic:cNvPicPr>
                              </pic:nvPicPr>
                              <pic:blipFill>
                                <a:blip r:embed="rId27"/>
                                <a:srcRect/>
                                <a:stretch>
                                  <a:fillRect/>
                                </a:stretch>
                              </pic:blipFill>
                              <pic:spPr bwMode="auto">
                                <a:xfrm>
                                  <a:off x="0" y="0"/>
                                  <a:ext cx="1940084" cy="3016848"/>
                                </a:xfrm>
                                <a:prstGeom prst="rect">
                                  <a:avLst/>
                                </a:prstGeom>
                                <a:noFill/>
                                <a:ln w="9525">
                                  <a:noFill/>
                                  <a:miter lim="800000"/>
                                  <a:headEnd/>
                                  <a:tailEnd/>
                                </a:ln>
                              </pic:spPr>
                            </pic:pic>
                          </a:graphicData>
                        </a:graphic>
                      </wp:inline>
                    </w:drawing>
                  </w:r>
                </w:p>
              </w:txbxContent>
            </v:textbox>
          </v:shape>
        </w:pict>
      </w:r>
    </w:p>
    <w:p w:rsidR="00CD30C8" w:rsidRPr="00AF7D70" w:rsidRDefault="00CD30C8" w:rsidP="00CD30C8">
      <w:pPr>
        <w:pStyle w:val="Heading2"/>
        <w:tabs>
          <w:tab w:val="left" w:pos="2560"/>
        </w:tabs>
      </w:pPr>
      <w:r w:rsidRPr="00AF7D70">
        <w:tab/>
      </w:r>
    </w:p>
    <w:p w:rsidR="00CD30C8" w:rsidRPr="00AF7D70" w:rsidRDefault="00CD30C8" w:rsidP="00EA06E4">
      <w:pPr>
        <w:pStyle w:val="Heading2"/>
      </w:pPr>
    </w:p>
    <w:p w:rsidR="00CD30C8" w:rsidRPr="00AF7D70" w:rsidRDefault="00CD30C8" w:rsidP="00CD30C8"/>
    <w:p w:rsidR="00CD30C8" w:rsidRPr="00AF7D70" w:rsidRDefault="00CD30C8" w:rsidP="00CD30C8"/>
    <w:p w:rsidR="00CD30C8" w:rsidRPr="00AF7D70" w:rsidRDefault="00CD30C8" w:rsidP="00EA06E4">
      <w:pPr>
        <w:pStyle w:val="Heading2"/>
      </w:pPr>
    </w:p>
    <w:p w:rsidR="00CD30C8" w:rsidRPr="00AF7D70" w:rsidRDefault="00CD30C8" w:rsidP="00EA06E4">
      <w:pPr>
        <w:pStyle w:val="Heading2"/>
      </w:pPr>
    </w:p>
    <w:p w:rsidR="00CD30C8" w:rsidRPr="00AF7D70" w:rsidRDefault="00CD30C8" w:rsidP="00CD30C8"/>
    <w:p w:rsidR="00CD30C8" w:rsidRPr="00AF7D70" w:rsidRDefault="00CD30C8" w:rsidP="00CD30C8"/>
    <w:p w:rsidR="00AF7D70" w:rsidRPr="00AF7D70" w:rsidRDefault="00AF7D70">
      <w:r w:rsidRPr="00AF7D70">
        <w:br w:type="page"/>
      </w:r>
    </w:p>
    <w:p w:rsidR="005B231F" w:rsidRPr="00AF7D70" w:rsidRDefault="005B231F" w:rsidP="00CD30C8"/>
    <w:p w:rsidR="00CD30C8" w:rsidRPr="00AF7D70" w:rsidRDefault="006C7F31" w:rsidP="00CD30C8">
      <w:pPr>
        <w:pStyle w:val="NoSpacing"/>
      </w:pPr>
      <w:r w:rsidRPr="006C7F31">
        <w:rPr>
          <w:noProof/>
        </w:rPr>
        <w:pict>
          <v:shape id="_x0000_s1057" type="#_x0000_t202" style="position:absolute;margin-left:141.25pt;margin-top:-15.65pt;width:55.35pt;height:43.05pt;z-index:-251625472" stroked="f">
            <v:textbox style="mso-next-textbox:#_x0000_s1057">
              <w:txbxContent>
                <w:p w:rsidR="0054695F" w:rsidRDefault="0054695F">
                  <w:r w:rsidRPr="00EA48BB">
                    <w:rPr>
                      <w:noProof/>
                      <w:lang w:val="af-ZA" w:eastAsia="af-ZA"/>
                    </w:rPr>
                    <w:drawing>
                      <wp:inline distT="0" distB="0" distL="0" distR="0">
                        <wp:extent cx="609551" cy="569610"/>
                        <wp:effectExtent l="19050" t="0" r="49" b="0"/>
                        <wp:docPr id="1063" name="Picture 313" descr="El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llipse"/>
                                <pic:cNvPicPr>
                                  <a:picLocks noChangeAspect="1" noChangeArrowheads="1"/>
                                </pic:cNvPicPr>
                              </pic:nvPicPr>
                              <pic:blipFill>
                                <a:blip r:embed="rId28"/>
                                <a:srcRect/>
                                <a:stretch>
                                  <a:fillRect/>
                                </a:stretch>
                              </pic:blipFill>
                              <pic:spPr bwMode="auto">
                                <a:xfrm>
                                  <a:off x="0" y="0"/>
                                  <a:ext cx="607758" cy="567935"/>
                                </a:xfrm>
                                <a:prstGeom prst="rect">
                                  <a:avLst/>
                                </a:prstGeom>
                                <a:noFill/>
                                <a:ln w="9525">
                                  <a:noFill/>
                                  <a:miter lim="800000"/>
                                  <a:headEnd/>
                                  <a:tailEnd/>
                                </a:ln>
                              </pic:spPr>
                            </pic:pic>
                          </a:graphicData>
                        </a:graphic>
                      </wp:inline>
                    </w:drawing>
                  </w:r>
                </w:p>
              </w:txbxContent>
            </v:textbox>
          </v:shape>
        </w:pict>
      </w:r>
      <w:r w:rsidR="00CD30C8" w:rsidRPr="00AF7D70">
        <w:t xml:space="preserve">12.  </w:t>
      </w:r>
      <w:r w:rsidR="00CD30C8" w:rsidRPr="00AF7D70">
        <w:rPr>
          <w:b/>
        </w:rPr>
        <w:t xml:space="preserve">The </w:t>
      </w:r>
      <w:r w:rsidR="00EA48BB" w:rsidRPr="00AF7D70">
        <w:rPr>
          <w:b/>
        </w:rPr>
        <w:t>ellips</w:t>
      </w:r>
      <w:r w:rsidR="00CD30C8" w:rsidRPr="00AF7D70">
        <w:rPr>
          <w:b/>
        </w:rPr>
        <w:t xml:space="preserve">e command </w:t>
      </w:r>
    </w:p>
    <w:p w:rsidR="00EA06E4" w:rsidRPr="00AF7D70" w:rsidRDefault="006C7F31" w:rsidP="00EA06E4">
      <w:pPr>
        <w:pStyle w:val="NormalWeb"/>
        <w:rPr>
          <w:ins w:id="21" w:author="Unknown"/>
        </w:rPr>
      </w:pPr>
      <w:r w:rsidRPr="006C7F31">
        <w:rPr>
          <w:noProof/>
        </w:rPr>
        <w:pict>
          <v:shape id="_x0000_s1058" type="#_x0000_t202" style="position:absolute;margin-left:180.6pt;margin-top:13.6pt;width:139.35pt;height:97.85pt;z-index:-251624448" stroked="f">
            <v:textbox style="mso-next-textbox:#_x0000_s1058">
              <w:txbxContent>
                <w:p w:rsidR="0054695F" w:rsidRDefault="0054695F">
                  <w:r w:rsidRPr="00EA48BB">
                    <w:rPr>
                      <w:noProof/>
                      <w:lang w:val="af-ZA" w:eastAsia="af-ZA"/>
                    </w:rPr>
                    <w:drawing>
                      <wp:inline distT="0" distB="0" distL="0" distR="0">
                        <wp:extent cx="1680307" cy="1048191"/>
                        <wp:effectExtent l="0" t="0" r="0" b="0"/>
                        <wp:docPr id="1064" name="Picture 316" descr="El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llipse"/>
                                <pic:cNvPicPr>
                                  <a:picLocks noChangeAspect="1" noChangeArrowheads="1"/>
                                </pic:cNvPicPr>
                              </pic:nvPicPr>
                              <pic:blipFill>
                                <a:blip r:embed="rId29"/>
                                <a:srcRect/>
                                <a:stretch>
                                  <a:fillRect/>
                                </a:stretch>
                              </pic:blipFill>
                              <pic:spPr bwMode="auto">
                                <a:xfrm>
                                  <a:off x="0" y="0"/>
                                  <a:ext cx="1682867" cy="1049788"/>
                                </a:xfrm>
                                <a:prstGeom prst="rect">
                                  <a:avLst/>
                                </a:prstGeom>
                                <a:noFill/>
                                <a:ln w="9525">
                                  <a:noFill/>
                                  <a:miter lim="800000"/>
                                  <a:headEnd/>
                                  <a:tailEnd/>
                                </a:ln>
                              </pic:spPr>
                            </pic:pic>
                          </a:graphicData>
                        </a:graphic>
                      </wp:inline>
                    </w:drawing>
                  </w:r>
                </w:p>
              </w:txbxContent>
            </v:textbox>
          </v:shape>
        </w:pict>
      </w:r>
      <w:ins w:id="22" w:author="Unknown">
        <w:r w:rsidR="00EA48BB" w:rsidRPr="00AF7D70">
          <w:t xml:space="preserve">The Ellipse command gives you a number of different creation options. The default option is to pick the two end points of an axis and then a third point to define the eccentricity of the ellipse. </w:t>
        </w:r>
        <w:r w:rsidR="00EA06E4" w:rsidRPr="00AF7D70">
          <w:t xml:space="preserve">The ellipse command can also be used to draw isometric circles. </w:t>
        </w:r>
      </w:ins>
    </w:p>
    <w:tbl>
      <w:tblPr>
        <w:tblW w:w="0" w:type="auto"/>
        <w:tblCellSpacing w:w="15" w:type="dxa"/>
        <w:tblCellMar>
          <w:top w:w="15" w:type="dxa"/>
          <w:left w:w="15" w:type="dxa"/>
          <w:bottom w:w="15" w:type="dxa"/>
          <w:right w:w="15" w:type="dxa"/>
        </w:tblCellMar>
        <w:tblLook w:val="04A0"/>
      </w:tblPr>
      <w:tblGrid>
        <w:gridCol w:w="81"/>
        <w:gridCol w:w="66"/>
        <w:gridCol w:w="81"/>
      </w:tblGrid>
      <w:tr w:rsidR="00EA06E4" w:rsidRPr="00AF7D70" w:rsidTr="003B4DCF">
        <w:trPr>
          <w:tblCellSpacing w:w="15" w:type="dxa"/>
        </w:trPr>
        <w:tc>
          <w:tcPr>
            <w:tcW w:w="0" w:type="auto"/>
            <w:vAlign w:val="center"/>
            <w:hideMark/>
          </w:tcPr>
          <w:p w:rsidR="00EA06E4" w:rsidRPr="00AF7D70" w:rsidRDefault="00EA06E4" w:rsidP="003B4DCF">
            <w:pPr>
              <w:rPr>
                <w:szCs w:val="24"/>
              </w:rPr>
            </w:pPr>
          </w:p>
        </w:tc>
        <w:tc>
          <w:tcPr>
            <w:tcW w:w="0" w:type="auto"/>
            <w:vAlign w:val="center"/>
            <w:hideMark/>
          </w:tcPr>
          <w:p w:rsidR="00EA06E4" w:rsidRPr="00AF7D70" w:rsidRDefault="00EA06E4" w:rsidP="003B4DCF">
            <w:pPr>
              <w:rPr>
                <w:szCs w:val="24"/>
              </w:rPr>
            </w:pPr>
          </w:p>
        </w:tc>
        <w:tc>
          <w:tcPr>
            <w:tcW w:w="0" w:type="auto"/>
            <w:vAlign w:val="center"/>
            <w:hideMark/>
          </w:tcPr>
          <w:p w:rsidR="00EA06E4" w:rsidRPr="00AF7D70" w:rsidRDefault="00EA06E4" w:rsidP="003B4DCF">
            <w:pPr>
              <w:rPr>
                <w:szCs w:val="24"/>
              </w:rPr>
            </w:pPr>
          </w:p>
        </w:tc>
      </w:tr>
      <w:tr w:rsidR="00EA06E4" w:rsidRPr="00AF7D70" w:rsidTr="003B4DCF">
        <w:trPr>
          <w:tblCellSpacing w:w="15" w:type="dxa"/>
        </w:trPr>
        <w:tc>
          <w:tcPr>
            <w:tcW w:w="0" w:type="auto"/>
            <w:vAlign w:val="center"/>
            <w:hideMark/>
          </w:tcPr>
          <w:p w:rsidR="00EA06E4" w:rsidRPr="00AF7D70" w:rsidRDefault="00EA06E4" w:rsidP="003B4DCF">
            <w:pPr>
              <w:rPr>
                <w:szCs w:val="24"/>
              </w:rPr>
            </w:pPr>
          </w:p>
        </w:tc>
        <w:tc>
          <w:tcPr>
            <w:tcW w:w="0" w:type="auto"/>
            <w:gridSpan w:val="2"/>
            <w:noWrap/>
            <w:vAlign w:val="center"/>
            <w:hideMark/>
          </w:tcPr>
          <w:p w:rsidR="00EA06E4" w:rsidRPr="00AF7D70" w:rsidRDefault="00EA06E4" w:rsidP="003B4DCF">
            <w:pPr>
              <w:rPr>
                <w:szCs w:val="24"/>
              </w:rPr>
            </w:pPr>
          </w:p>
        </w:tc>
      </w:tr>
    </w:tbl>
    <w:p w:rsidR="00C14638" w:rsidRPr="00AF7D70" w:rsidRDefault="00C14638" w:rsidP="008F5945">
      <w:pPr>
        <w:pStyle w:val="NoSpacing"/>
        <w:rPr>
          <w:szCs w:val="24"/>
        </w:rPr>
      </w:pPr>
    </w:p>
    <w:p w:rsidR="00C14638" w:rsidRPr="00AF7D70" w:rsidRDefault="00C14638" w:rsidP="008F5945">
      <w:pPr>
        <w:pStyle w:val="NoSpacing"/>
        <w:rPr>
          <w:szCs w:val="24"/>
        </w:rPr>
      </w:pPr>
    </w:p>
    <w:p w:rsidR="008F5945" w:rsidRPr="00AF7D70" w:rsidRDefault="008F5945" w:rsidP="008F5945">
      <w:pPr>
        <w:pStyle w:val="NoSpacing"/>
      </w:pPr>
      <w:r w:rsidRPr="00AF7D70">
        <w:t xml:space="preserve">13.  </w:t>
      </w:r>
      <w:r w:rsidRPr="00AF7D70">
        <w:rPr>
          <w:b/>
        </w:rPr>
        <w:t xml:space="preserve">The multilinecommand </w:t>
      </w:r>
    </w:p>
    <w:p w:rsidR="00EA06E4" w:rsidRPr="00AF7D70" w:rsidRDefault="006C7F31" w:rsidP="008F5945">
      <w:pPr>
        <w:pStyle w:val="NormalWeb"/>
        <w:rPr>
          <w:ins w:id="23" w:author="Unknown"/>
        </w:rPr>
      </w:pPr>
      <w:r w:rsidRPr="006C7F31">
        <w:rPr>
          <w:noProof/>
        </w:rPr>
        <w:pict>
          <v:shape id="_x0000_s1060" type="#_x0000_t202" style="position:absolute;margin-left:127.1pt;margin-top:44.05pt;width:184pt;height:104pt;z-index:-251623424" stroked="f">
            <v:textbox style="mso-next-textbox:#_x0000_s1060">
              <w:txbxContent>
                <w:p w:rsidR="0054695F" w:rsidRDefault="0054695F">
                  <w:r w:rsidRPr="008F5945">
                    <w:rPr>
                      <w:noProof/>
                      <w:lang w:val="af-ZA" w:eastAsia="af-ZA"/>
                    </w:rPr>
                    <w:drawing>
                      <wp:inline distT="0" distB="0" distL="0" distR="0">
                        <wp:extent cx="1919859" cy="1242646"/>
                        <wp:effectExtent l="0" t="0" r="0" b="0"/>
                        <wp:docPr id="1065" name="Picture 349" descr="Multi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Multiline"/>
                                <pic:cNvPicPr>
                                  <a:picLocks noChangeAspect="1" noChangeArrowheads="1"/>
                                </pic:cNvPicPr>
                              </pic:nvPicPr>
                              <pic:blipFill>
                                <a:blip r:embed="rId30"/>
                                <a:srcRect/>
                                <a:stretch>
                                  <a:fillRect/>
                                </a:stretch>
                              </pic:blipFill>
                              <pic:spPr bwMode="auto">
                                <a:xfrm>
                                  <a:off x="0" y="0"/>
                                  <a:ext cx="1925748" cy="1246458"/>
                                </a:xfrm>
                                <a:prstGeom prst="rect">
                                  <a:avLst/>
                                </a:prstGeom>
                                <a:noFill/>
                                <a:ln w="9525">
                                  <a:noFill/>
                                  <a:miter lim="800000"/>
                                  <a:headEnd/>
                                  <a:tailEnd/>
                                </a:ln>
                              </pic:spPr>
                            </pic:pic>
                          </a:graphicData>
                        </a:graphic>
                      </wp:inline>
                    </w:drawing>
                  </w:r>
                </w:p>
              </w:txbxContent>
            </v:textbox>
          </v:shape>
        </w:pict>
      </w:r>
      <w:ins w:id="24" w:author="Unknown">
        <w:r w:rsidR="00EA06E4" w:rsidRPr="00AF7D70">
          <w:t>The Multiline command is used to draw multilines. This process of drawing is pretty much the same as drawing polylines, additional line segments are added to the multiline as points are picked. As with polylines, points can be unpicked with the Undo option and multilines can be closed.</w:t>
        </w:r>
      </w:ins>
    </w:p>
    <w:p w:rsidR="00EA06E4" w:rsidRPr="00AF7D70" w:rsidRDefault="00EA06E4" w:rsidP="00EA06E4">
      <w:pPr>
        <w:pStyle w:val="NormalWeb"/>
        <w:rPr>
          <w:ins w:id="25" w:author="Unknown"/>
        </w:rPr>
      </w:pPr>
    </w:p>
    <w:p w:rsidR="005C1103" w:rsidRPr="00AF7D70" w:rsidRDefault="005C1103" w:rsidP="008F5945">
      <w:pPr>
        <w:pStyle w:val="NormalWeb"/>
      </w:pPr>
    </w:p>
    <w:p w:rsidR="00B205B2" w:rsidRPr="00AF7D70" w:rsidRDefault="00B205B2" w:rsidP="008F5945">
      <w:pPr>
        <w:pStyle w:val="NormalWeb"/>
        <w:rPr>
          <w:b/>
          <w:sz w:val="28"/>
        </w:rPr>
      </w:pPr>
      <w:r w:rsidRPr="00AF7D70">
        <w:rPr>
          <w:b/>
          <w:sz w:val="28"/>
        </w:rPr>
        <w:t>Evaluation Questions</w:t>
      </w:r>
    </w:p>
    <w:p w:rsidR="00B205B2" w:rsidRPr="00AF7D70" w:rsidRDefault="00B205B2" w:rsidP="00B205B2">
      <w:pPr>
        <w:pStyle w:val="NoSpacing"/>
        <w:numPr>
          <w:ilvl w:val="0"/>
          <w:numId w:val="8"/>
        </w:numPr>
      </w:pPr>
      <w:r w:rsidRPr="00AF7D70">
        <w:t>State six types of AutoCAD draw tools.</w:t>
      </w:r>
    </w:p>
    <w:p w:rsidR="00A614ED" w:rsidRPr="00AF7D70" w:rsidRDefault="00B205B2" w:rsidP="00A614ED">
      <w:pPr>
        <w:pStyle w:val="NoSpacing"/>
        <w:numPr>
          <w:ilvl w:val="0"/>
          <w:numId w:val="8"/>
        </w:numPr>
      </w:pPr>
      <w:r w:rsidRPr="00AF7D70">
        <w:t xml:space="preserve">Differentiate between </w:t>
      </w:r>
      <w:r w:rsidR="00164B9B" w:rsidRPr="00AF7D70">
        <w:t>the line command and the poly</w:t>
      </w:r>
      <w:r w:rsidRPr="00AF7D70">
        <w:t>line command.</w:t>
      </w:r>
    </w:p>
    <w:p w:rsidR="00A614ED" w:rsidRPr="00AF7D70" w:rsidRDefault="00A614ED" w:rsidP="00A614ED">
      <w:pPr>
        <w:pStyle w:val="NoSpacing"/>
      </w:pPr>
    </w:p>
    <w:p w:rsidR="00C14638" w:rsidRPr="00AF7D70" w:rsidRDefault="00A614ED" w:rsidP="00380E18">
      <w:pPr>
        <w:pStyle w:val="NoSpacing"/>
        <w:rPr>
          <w:b/>
        </w:rPr>
      </w:pPr>
      <w:r w:rsidRPr="00AF7D70">
        <w:rPr>
          <w:b/>
        </w:rPr>
        <w:t>MODIFY TOOLS</w:t>
      </w:r>
    </w:p>
    <w:p w:rsidR="00380E18" w:rsidRPr="00AF7D70" w:rsidRDefault="006C7F31" w:rsidP="00380E18">
      <w:pPr>
        <w:pStyle w:val="NoSpacing"/>
        <w:rPr>
          <w:b/>
        </w:rPr>
      </w:pPr>
      <w:r w:rsidRPr="006C7F31">
        <w:rPr>
          <w:noProof/>
        </w:rPr>
        <w:pict>
          <v:shape id="_x0000_s1061" type="#_x0000_t202" style="position:absolute;margin-left:131.4pt;margin-top:30.65pt;width:361.25pt;height:285.6pt;z-index:-251622400" stroked="f">
            <v:textbox style="mso-next-textbox:#_x0000_s1061">
              <w:txbxContent>
                <w:p w:rsidR="0054695F" w:rsidRDefault="0054695F">
                  <w:r w:rsidRPr="00380E18">
                    <w:rPr>
                      <w:noProof/>
                      <w:lang w:val="af-ZA" w:eastAsia="af-ZA"/>
                    </w:rPr>
                    <w:drawing>
                      <wp:inline distT="0" distB="0" distL="0" distR="0">
                        <wp:extent cx="4459747" cy="3485661"/>
                        <wp:effectExtent l="19050" t="0" r="0" b="0"/>
                        <wp:docPr id="1066" name="Picture 97" descr="Modify overzicht.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odify overzicht.jpg">
                                  <a:hlinkClick r:id="rId31"/>
                                </pic:cNvPr>
                                <pic:cNvPicPr>
                                  <a:picLocks noChangeAspect="1" noChangeArrowheads="1"/>
                                </pic:cNvPicPr>
                              </pic:nvPicPr>
                              <pic:blipFill>
                                <a:blip r:embed="rId32"/>
                                <a:srcRect/>
                                <a:stretch>
                                  <a:fillRect/>
                                </a:stretch>
                              </pic:blipFill>
                              <pic:spPr bwMode="auto">
                                <a:xfrm>
                                  <a:off x="0" y="0"/>
                                  <a:ext cx="4461116" cy="3486731"/>
                                </a:xfrm>
                                <a:prstGeom prst="rect">
                                  <a:avLst/>
                                </a:prstGeom>
                                <a:noFill/>
                                <a:ln w="9525">
                                  <a:noFill/>
                                  <a:miter lim="800000"/>
                                  <a:headEnd/>
                                  <a:tailEnd/>
                                </a:ln>
                              </pic:spPr>
                            </pic:pic>
                          </a:graphicData>
                        </a:graphic>
                      </wp:inline>
                    </w:drawing>
                  </w:r>
                </w:p>
              </w:txbxContent>
            </v:textbox>
          </v:shape>
        </w:pict>
      </w:r>
      <w:r w:rsidR="00380E18" w:rsidRPr="00AF7D70">
        <w:t xml:space="preserve">While working with AutoCAD, you'll quickly run into situations that require you to use modify tools. As the name suggests, </w:t>
      </w:r>
      <w:r w:rsidR="00380E18" w:rsidRPr="00AF7D70">
        <w:rPr>
          <w:b/>
        </w:rPr>
        <w:t>modify</w:t>
      </w:r>
      <w:r w:rsidR="00380E18" w:rsidRPr="00AF7D70">
        <w:t xml:space="preserve"> tools are used to modify existing lines and objects. AutoCAD has a whole range of modify tools. </w:t>
      </w:r>
    </w:p>
    <w:p w:rsidR="00380E18" w:rsidRPr="00AF7D70" w:rsidRDefault="00380E18" w:rsidP="00380E18">
      <w:pPr>
        <w:pStyle w:val="NoSpacing"/>
        <w:rPr>
          <w:b/>
        </w:rPr>
      </w:pPr>
    </w:p>
    <w:p w:rsidR="00380E18" w:rsidRPr="00AF7D70" w:rsidRDefault="00380E18" w:rsidP="00380E18">
      <w:pPr>
        <w:pStyle w:val="NormalWeb"/>
        <w:rPr>
          <w:noProof/>
          <w:color w:val="0000FF"/>
        </w:rPr>
      </w:pPr>
    </w:p>
    <w:p w:rsidR="00380E18" w:rsidRPr="00AF7D70" w:rsidRDefault="00380E18" w:rsidP="00380E18">
      <w:pPr>
        <w:pStyle w:val="NormalWeb"/>
        <w:rPr>
          <w:noProof/>
          <w:color w:val="0000FF"/>
        </w:rPr>
      </w:pPr>
    </w:p>
    <w:p w:rsidR="00380E18" w:rsidRPr="00AF7D70" w:rsidRDefault="00380E18" w:rsidP="00380E18">
      <w:pPr>
        <w:pStyle w:val="NormalWeb"/>
        <w:rPr>
          <w:noProof/>
          <w:color w:val="0000FF"/>
        </w:rPr>
      </w:pPr>
    </w:p>
    <w:p w:rsidR="00380E18" w:rsidRPr="00AF7D70" w:rsidRDefault="00380E18" w:rsidP="00380E18">
      <w:pPr>
        <w:pStyle w:val="NormalWeb"/>
        <w:rPr>
          <w:noProof/>
          <w:color w:val="0000FF"/>
        </w:rPr>
      </w:pPr>
    </w:p>
    <w:p w:rsidR="00380E18" w:rsidRPr="00AF7D70" w:rsidRDefault="00380E18" w:rsidP="00380E18">
      <w:pPr>
        <w:pStyle w:val="NormalWeb"/>
        <w:rPr>
          <w:noProof/>
          <w:color w:val="0000FF"/>
        </w:rPr>
      </w:pPr>
    </w:p>
    <w:p w:rsidR="00380E18" w:rsidRPr="00AF7D70" w:rsidRDefault="00380E18" w:rsidP="00380E18">
      <w:pPr>
        <w:pStyle w:val="NormalWeb"/>
        <w:rPr>
          <w:noProof/>
          <w:color w:val="0000FF"/>
        </w:rPr>
      </w:pPr>
    </w:p>
    <w:p w:rsidR="00380E18" w:rsidRPr="00AF7D70" w:rsidRDefault="00380E18" w:rsidP="00380E18">
      <w:pPr>
        <w:pStyle w:val="NormalWeb"/>
        <w:rPr>
          <w:noProof/>
          <w:color w:val="0000FF"/>
        </w:rPr>
      </w:pPr>
    </w:p>
    <w:p w:rsidR="00C14638" w:rsidRDefault="00C14638" w:rsidP="00380E18">
      <w:pPr>
        <w:pStyle w:val="NormalWeb"/>
        <w:rPr>
          <w:noProof/>
          <w:color w:val="0000FF"/>
        </w:rPr>
      </w:pPr>
    </w:p>
    <w:p w:rsidR="00AF7D70" w:rsidRDefault="00AF7D70" w:rsidP="00380E18">
      <w:pPr>
        <w:pStyle w:val="NormalWeb"/>
        <w:rPr>
          <w:noProof/>
          <w:color w:val="0000FF"/>
        </w:rPr>
      </w:pPr>
    </w:p>
    <w:p w:rsidR="00AF7D70" w:rsidRPr="00AF7D70" w:rsidRDefault="00AF7D70" w:rsidP="00380E18">
      <w:pPr>
        <w:pStyle w:val="NormalWeb"/>
        <w:rPr>
          <w:noProof/>
          <w:color w:val="0000FF"/>
        </w:rPr>
      </w:pPr>
    </w:p>
    <w:p w:rsidR="00380E18" w:rsidRPr="00AF7D70" w:rsidRDefault="006C7F31" w:rsidP="00380E18">
      <w:pPr>
        <w:pStyle w:val="Heading2"/>
        <w:numPr>
          <w:ilvl w:val="0"/>
          <w:numId w:val="9"/>
        </w:numPr>
        <w:rPr>
          <w:rFonts w:ascii="Times New Roman" w:eastAsia="Times New Roman" w:hAnsi="Times New Roman" w:cs="Times New Roman"/>
          <w:bCs w:val="0"/>
          <w:color w:val="auto"/>
          <w:sz w:val="24"/>
          <w:szCs w:val="24"/>
        </w:rPr>
      </w:pPr>
      <w:r w:rsidRPr="006C7F31">
        <w:rPr>
          <w:rFonts w:ascii="Times New Roman" w:eastAsia="Times New Roman" w:hAnsi="Times New Roman" w:cs="Times New Roman"/>
          <w:bCs w:val="0"/>
          <w:noProof/>
          <w:color w:val="auto"/>
          <w:sz w:val="24"/>
          <w:szCs w:val="24"/>
        </w:rPr>
        <w:pict>
          <v:shape id="_x0000_s1062" type="#_x0000_t202" style="position:absolute;left:0;text-align:left;margin-left:163.4pt;margin-top:-15.7pt;width:61.5pt;height:42.45pt;z-index:-251621376" stroked="f">
            <v:textbox style="mso-next-textbox:#_x0000_s1062">
              <w:txbxContent>
                <w:p w:rsidR="0054695F" w:rsidRDefault="0054695F">
                  <w:r w:rsidRPr="00380E18">
                    <w:rPr>
                      <w:noProof/>
                      <w:lang w:val="af-ZA" w:eastAsia="af-ZA"/>
                    </w:rPr>
                    <w:drawing>
                      <wp:inline distT="0" distB="0" distL="0" distR="0">
                        <wp:extent cx="481135" cy="481135"/>
                        <wp:effectExtent l="19050" t="0" r="0" b="0"/>
                        <wp:docPr id="1067" name="Picture 98" descr="Offset.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ffset.png">
                                  <a:hlinkClick r:id="rId33"/>
                                </pic:cNvPr>
                                <pic:cNvPicPr>
                                  <a:picLocks noChangeAspect="1" noChangeArrowheads="1"/>
                                </pic:cNvPicPr>
                              </pic:nvPicPr>
                              <pic:blipFill>
                                <a:blip r:embed="rId34"/>
                                <a:srcRect/>
                                <a:stretch>
                                  <a:fillRect/>
                                </a:stretch>
                              </pic:blipFill>
                              <pic:spPr bwMode="auto">
                                <a:xfrm>
                                  <a:off x="0" y="0"/>
                                  <a:ext cx="485692" cy="485692"/>
                                </a:xfrm>
                                <a:prstGeom prst="rect">
                                  <a:avLst/>
                                </a:prstGeom>
                                <a:noFill/>
                                <a:ln w="9525">
                                  <a:noFill/>
                                  <a:miter lim="800000"/>
                                  <a:headEnd/>
                                  <a:tailEnd/>
                                </a:ln>
                              </pic:spPr>
                            </pic:pic>
                          </a:graphicData>
                        </a:graphic>
                      </wp:inline>
                    </w:drawing>
                  </w:r>
                </w:p>
              </w:txbxContent>
            </v:textbox>
          </v:shape>
        </w:pict>
      </w:r>
      <w:r w:rsidR="00380E18" w:rsidRPr="00AF7D70">
        <w:rPr>
          <w:rFonts w:ascii="Times New Roman" w:eastAsia="Times New Roman" w:hAnsi="Times New Roman" w:cs="Times New Roman"/>
          <w:bCs w:val="0"/>
          <w:color w:val="auto"/>
          <w:sz w:val="24"/>
          <w:szCs w:val="24"/>
        </w:rPr>
        <w:t>The offset command</w:t>
      </w:r>
    </w:p>
    <w:p w:rsidR="00B26C6B" w:rsidRPr="00AF7D70" w:rsidRDefault="00830549" w:rsidP="00380E18">
      <w:pPr>
        <w:pStyle w:val="NormalWeb"/>
      </w:pPr>
      <w:r w:rsidRPr="00AF7D70">
        <w:t xml:space="preserve">The </w:t>
      </w:r>
      <w:r w:rsidRPr="00AF7D70">
        <w:rPr>
          <w:b/>
        </w:rPr>
        <w:t>offset</w:t>
      </w:r>
      <w:r w:rsidRPr="00AF7D70">
        <w:t xml:space="preserve"> command is used to c</w:t>
      </w:r>
      <w:r w:rsidR="00380E18" w:rsidRPr="00AF7D70">
        <w:t xml:space="preserve">reate a duplicate object parallel with the original object. If this object is a Polyline or a Circle, the duplicate shape will be transformed inwards or outwards. This option can be useful to make closed steel profiles. </w:t>
      </w:r>
    </w:p>
    <w:p w:rsidR="00380E18" w:rsidRPr="00AF7D70" w:rsidRDefault="00380E18" w:rsidP="00380E18">
      <w:pPr>
        <w:pStyle w:val="NormalWeb"/>
      </w:pPr>
      <w:r w:rsidRPr="00AF7D70">
        <w:t xml:space="preserve">To offset: First select the offset distance; [enter]; select the original object; specify on which side you want to offset. </w:t>
      </w:r>
    </w:p>
    <w:p w:rsidR="00380E18" w:rsidRPr="00AF7D70" w:rsidRDefault="00380E18" w:rsidP="00380E18">
      <w:pPr>
        <w:pStyle w:val="NormalWeb"/>
      </w:pPr>
      <w:r w:rsidRPr="00AF7D70">
        <w:br/>
      </w:r>
      <w:r w:rsidRPr="00AF7D70">
        <w:rPr>
          <w:noProof/>
          <w:color w:val="0000FF"/>
          <w:lang w:val="af-ZA" w:eastAsia="af-ZA"/>
        </w:rPr>
        <w:drawing>
          <wp:inline distT="0" distB="0" distL="0" distR="0">
            <wp:extent cx="2378710" cy="1903095"/>
            <wp:effectExtent l="19050" t="0" r="2540" b="0"/>
            <wp:docPr id="399" name="Picture 99" descr="Modify offset1.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odify offset1.jpg">
                      <a:hlinkClick r:id="rId35"/>
                    </pic:cNvPr>
                    <pic:cNvPicPr>
                      <a:picLocks noChangeAspect="1" noChangeArrowheads="1"/>
                    </pic:cNvPicPr>
                  </pic:nvPicPr>
                  <pic:blipFill>
                    <a:blip r:embed="rId36"/>
                    <a:srcRect/>
                    <a:stretch>
                      <a:fillRect/>
                    </a:stretch>
                  </pic:blipFill>
                  <pic:spPr bwMode="auto">
                    <a:xfrm>
                      <a:off x="0" y="0"/>
                      <a:ext cx="237871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378710" cy="1903095"/>
            <wp:effectExtent l="19050" t="0" r="2540" b="0"/>
            <wp:docPr id="400" name="Picture 100" descr="Modify offset2.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odify offset2.jpg">
                      <a:hlinkClick r:id="rId37"/>
                    </pic:cNvPr>
                    <pic:cNvPicPr>
                      <a:picLocks noChangeAspect="1" noChangeArrowheads="1"/>
                    </pic:cNvPicPr>
                  </pic:nvPicPr>
                  <pic:blipFill>
                    <a:blip r:embed="rId38"/>
                    <a:srcRect/>
                    <a:stretch>
                      <a:fillRect/>
                    </a:stretch>
                  </pic:blipFill>
                  <pic:spPr bwMode="auto">
                    <a:xfrm>
                      <a:off x="0" y="0"/>
                      <a:ext cx="237871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378710" cy="1903095"/>
            <wp:effectExtent l="19050" t="0" r="2540" b="0"/>
            <wp:docPr id="401" name="Picture 101" descr="Modify offset3.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odify offset3.jpg">
                      <a:hlinkClick r:id="rId39"/>
                    </pic:cNvPr>
                    <pic:cNvPicPr>
                      <a:picLocks noChangeAspect="1" noChangeArrowheads="1"/>
                    </pic:cNvPicPr>
                  </pic:nvPicPr>
                  <pic:blipFill>
                    <a:blip r:embed="rId40"/>
                    <a:srcRect/>
                    <a:stretch>
                      <a:fillRect/>
                    </a:stretch>
                  </pic:blipFill>
                  <pic:spPr bwMode="auto">
                    <a:xfrm>
                      <a:off x="0" y="0"/>
                      <a:ext cx="2378710" cy="1903095"/>
                    </a:xfrm>
                    <a:prstGeom prst="rect">
                      <a:avLst/>
                    </a:prstGeom>
                    <a:noFill/>
                    <a:ln w="9525">
                      <a:noFill/>
                      <a:miter lim="800000"/>
                      <a:headEnd/>
                      <a:tailEnd/>
                    </a:ln>
                  </pic:spPr>
                </pic:pic>
              </a:graphicData>
            </a:graphic>
          </wp:inline>
        </w:drawing>
      </w:r>
    </w:p>
    <w:p w:rsidR="00E71B56" w:rsidRPr="00AF7D70" w:rsidRDefault="006C7F31" w:rsidP="00380E18">
      <w:pPr>
        <w:pStyle w:val="NormalWeb"/>
      </w:pPr>
      <w:r w:rsidRPr="006C7F31">
        <w:rPr>
          <w:noProof/>
        </w:rPr>
        <w:pict>
          <v:shape id="_x0000_s1067" type="#_x0000_t202" style="position:absolute;margin-left:159.7pt;margin-top:17pt;width:54.15pt;height:42.45pt;z-index:-251620352" stroked="f">
            <v:textbox style="mso-next-textbox:#_x0000_s1067">
              <w:txbxContent>
                <w:p w:rsidR="0054695F" w:rsidRDefault="0054695F">
                  <w:r w:rsidRPr="00E71B56">
                    <w:rPr>
                      <w:noProof/>
                      <w:lang w:val="af-ZA" w:eastAsia="af-ZA"/>
                    </w:rPr>
                    <w:drawing>
                      <wp:inline distT="0" distB="0" distL="0" distR="0">
                        <wp:extent cx="426427" cy="426427"/>
                        <wp:effectExtent l="19050" t="0" r="0" b="0"/>
                        <wp:docPr id="1068" name="Picture 102" descr="Trim.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rim.png">
                                  <a:hlinkClick r:id="rId41"/>
                                </pic:cNvPr>
                                <pic:cNvPicPr>
                                  <a:picLocks noChangeAspect="1" noChangeArrowheads="1"/>
                                </pic:cNvPicPr>
                              </pic:nvPicPr>
                              <pic:blipFill>
                                <a:blip r:embed="rId42"/>
                                <a:srcRect/>
                                <a:stretch>
                                  <a:fillRect/>
                                </a:stretch>
                              </pic:blipFill>
                              <pic:spPr bwMode="auto">
                                <a:xfrm>
                                  <a:off x="0" y="0"/>
                                  <a:ext cx="430466" cy="430466"/>
                                </a:xfrm>
                                <a:prstGeom prst="rect">
                                  <a:avLst/>
                                </a:prstGeom>
                                <a:noFill/>
                                <a:ln w="9525">
                                  <a:noFill/>
                                  <a:miter lim="800000"/>
                                  <a:headEnd/>
                                  <a:tailEnd/>
                                </a:ln>
                              </pic:spPr>
                            </pic:pic>
                          </a:graphicData>
                        </a:graphic>
                      </wp:inline>
                    </w:drawing>
                  </w:r>
                </w:p>
              </w:txbxContent>
            </v:textbox>
          </v:shape>
        </w:pict>
      </w:r>
    </w:p>
    <w:p w:rsidR="00380E18" w:rsidRPr="00AF7D70" w:rsidRDefault="00E71B56" w:rsidP="00041A89">
      <w:pPr>
        <w:pStyle w:val="Heading2"/>
        <w:numPr>
          <w:ilvl w:val="0"/>
          <w:numId w:val="9"/>
        </w:numPr>
        <w:rPr>
          <w:rFonts w:ascii="Times New Roman" w:eastAsia="Times New Roman" w:hAnsi="Times New Roman" w:cs="Times New Roman"/>
          <w:bCs w:val="0"/>
          <w:color w:val="auto"/>
          <w:sz w:val="24"/>
          <w:szCs w:val="24"/>
        </w:rPr>
      </w:pPr>
      <w:r w:rsidRPr="00AF7D70">
        <w:rPr>
          <w:rFonts w:ascii="Times New Roman" w:eastAsia="Times New Roman" w:hAnsi="Times New Roman" w:cs="Times New Roman"/>
          <w:bCs w:val="0"/>
          <w:color w:val="auto"/>
          <w:sz w:val="24"/>
          <w:szCs w:val="24"/>
        </w:rPr>
        <w:t>The trim command</w:t>
      </w:r>
    </w:p>
    <w:p w:rsidR="00380E18" w:rsidRPr="00AF7D70" w:rsidRDefault="00380E18" w:rsidP="00380E18">
      <w:pPr>
        <w:pStyle w:val="NormalWeb"/>
      </w:pPr>
      <w:r w:rsidRPr="00AF7D70">
        <w:t xml:space="preserve">With the </w:t>
      </w:r>
      <w:r w:rsidRPr="00AF7D70">
        <w:rPr>
          <w:b/>
        </w:rPr>
        <w:t>trim</w:t>
      </w:r>
      <w:r w:rsidRPr="00AF7D70">
        <w:t xml:space="preserve"> option objects can be shortened or lengthened with the edges of other objects. Objects can exactly be fitted between these objects. </w:t>
      </w:r>
    </w:p>
    <w:p w:rsidR="00380E18" w:rsidRPr="00AF7D70" w:rsidRDefault="00380E18" w:rsidP="00380E18">
      <w:pPr>
        <w:pStyle w:val="NormalWeb"/>
      </w:pPr>
      <w:r w:rsidRPr="00AF7D70">
        <w:t xml:space="preserve">To trim an object: Type tr in the command line; </w:t>
      </w:r>
      <w:r w:rsidRPr="00AF7D70">
        <w:rPr>
          <w:iCs/>
        </w:rPr>
        <w:t>optionally select the line(s) you want to trim</w:t>
      </w:r>
      <w:r w:rsidRPr="00AF7D70">
        <w:t xml:space="preserve"> (otherwise all objects are used, which is fine in most cases); [enter]; select the objects to trim. </w:t>
      </w:r>
    </w:p>
    <w:p w:rsidR="00380E18" w:rsidRPr="00AF7D70" w:rsidRDefault="00380E18" w:rsidP="00380E18">
      <w:pPr>
        <w:pStyle w:val="NormalWeb"/>
      </w:pPr>
      <w:r w:rsidRPr="00AF7D70">
        <w:t xml:space="preserve">To trim multiple objects at once you can drag a selection window. </w:t>
      </w:r>
    </w:p>
    <w:p w:rsidR="00380E18" w:rsidRPr="00AF7D70" w:rsidRDefault="00380E18" w:rsidP="00380E18">
      <w:pPr>
        <w:pStyle w:val="NormalWeb"/>
      </w:pPr>
      <w:r w:rsidRPr="00AF7D70">
        <w:lastRenderedPageBreak/>
        <w:br/>
      </w:r>
      <w:r w:rsidRPr="00AF7D70">
        <w:rPr>
          <w:noProof/>
          <w:color w:val="0000FF"/>
          <w:lang w:val="af-ZA" w:eastAsia="af-ZA"/>
        </w:rPr>
        <w:drawing>
          <wp:inline distT="0" distB="0" distL="0" distR="0">
            <wp:extent cx="1427480" cy="1903095"/>
            <wp:effectExtent l="19050" t="0" r="1270" b="0"/>
            <wp:docPr id="403" name="Picture 103" descr="Modify trim1 ok.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odify trim1 ok.jpg">
                      <a:hlinkClick r:id="rId43"/>
                    </pic:cNvPr>
                    <pic:cNvPicPr>
                      <a:picLocks noChangeAspect="1" noChangeArrowheads="1"/>
                    </pic:cNvPicPr>
                  </pic:nvPicPr>
                  <pic:blipFill>
                    <a:blip r:embed="rId44"/>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854960" cy="1903095"/>
            <wp:effectExtent l="19050" t="0" r="2540" b="0"/>
            <wp:docPr id="404" name="Picture 104" descr="Modify trim2.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odify trim2.jpg">
                      <a:hlinkClick r:id="rId45"/>
                    </pic:cNvPr>
                    <pic:cNvPicPr>
                      <a:picLocks noChangeAspect="1" noChangeArrowheads="1"/>
                    </pic:cNvPicPr>
                  </pic:nvPicPr>
                  <pic:blipFill>
                    <a:blip r:embed="rId46"/>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1427480" cy="1903095"/>
            <wp:effectExtent l="19050" t="0" r="1270" b="0"/>
            <wp:docPr id="405" name="Picture 105" descr="Modify trim3.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odify trim3.jpg">
                      <a:hlinkClick r:id="rId47"/>
                    </pic:cNvPr>
                    <pic:cNvPicPr>
                      <a:picLocks noChangeAspect="1" noChangeArrowheads="1"/>
                    </pic:cNvPicPr>
                  </pic:nvPicPr>
                  <pic:blipFill>
                    <a:blip r:embed="rId48"/>
                    <a:srcRect/>
                    <a:stretch>
                      <a:fillRect/>
                    </a:stretch>
                  </pic:blipFill>
                  <pic:spPr bwMode="auto">
                    <a:xfrm>
                      <a:off x="0" y="0"/>
                      <a:ext cx="1427480" cy="1903095"/>
                    </a:xfrm>
                    <a:prstGeom prst="rect">
                      <a:avLst/>
                    </a:prstGeom>
                    <a:noFill/>
                    <a:ln w="9525">
                      <a:noFill/>
                      <a:miter lim="800000"/>
                      <a:headEnd/>
                      <a:tailEnd/>
                    </a:ln>
                  </pic:spPr>
                </pic:pic>
              </a:graphicData>
            </a:graphic>
          </wp:inline>
        </w:drawing>
      </w:r>
    </w:p>
    <w:p w:rsidR="00380E18" w:rsidRPr="00AF7D70" w:rsidRDefault="00380E18" w:rsidP="00380E18">
      <w:pPr>
        <w:pStyle w:val="NormalWeb"/>
      </w:pPr>
      <w:r w:rsidRPr="00AF7D70">
        <w:rPr>
          <w:noProof/>
          <w:color w:val="0000FF"/>
          <w:lang w:val="af-ZA" w:eastAsia="af-ZA"/>
        </w:rPr>
        <w:drawing>
          <wp:inline distT="0" distB="0" distL="0" distR="0">
            <wp:extent cx="2854960" cy="1903095"/>
            <wp:effectExtent l="19050" t="0" r="2540" b="0"/>
            <wp:docPr id="406" name="Picture 106" descr="Modify trim fence4.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odify trim fence4.jpg">
                      <a:hlinkClick r:id="rId49"/>
                    </pic:cNvPr>
                    <pic:cNvPicPr>
                      <a:picLocks noChangeAspect="1" noChangeArrowheads="1"/>
                    </pic:cNvPicPr>
                  </pic:nvPicPr>
                  <pic:blipFill>
                    <a:blip r:embed="rId50"/>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854960" cy="1903095"/>
            <wp:effectExtent l="19050" t="0" r="2540" b="0"/>
            <wp:docPr id="407" name="Picture 107" descr="Modify trim fence5.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odify trim fence5.jpg">
                      <a:hlinkClick r:id="rId51"/>
                    </pic:cNvPr>
                    <pic:cNvPicPr>
                      <a:picLocks noChangeAspect="1" noChangeArrowheads="1"/>
                    </pic:cNvPicPr>
                  </pic:nvPicPr>
                  <pic:blipFill>
                    <a:blip r:embed="rId52"/>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854960" cy="1903095"/>
            <wp:effectExtent l="19050" t="0" r="2540" b="0"/>
            <wp:docPr id="408" name="Picture 108" descr="Modify trim fence6.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odify trim fence6.jpg">
                      <a:hlinkClick r:id="rId53"/>
                    </pic:cNvPr>
                    <pic:cNvPicPr>
                      <a:picLocks noChangeAspect="1" noChangeArrowheads="1"/>
                    </pic:cNvPicPr>
                  </pic:nvPicPr>
                  <pic:blipFill>
                    <a:blip r:embed="rId54"/>
                    <a:srcRect/>
                    <a:stretch>
                      <a:fillRect/>
                    </a:stretch>
                  </pic:blipFill>
                  <pic:spPr bwMode="auto">
                    <a:xfrm>
                      <a:off x="0" y="0"/>
                      <a:ext cx="2854960" cy="1903095"/>
                    </a:xfrm>
                    <a:prstGeom prst="rect">
                      <a:avLst/>
                    </a:prstGeom>
                    <a:noFill/>
                    <a:ln w="9525">
                      <a:noFill/>
                      <a:miter lim="800000"/>
                      <a:headEnd/>
                      <a:tailEnd/>
                    </a:ln>
                  </pic:spPr>
                </pic:pic>
              </a:graphicData>
            </a:graphic>
          </wp:inline>
        </w:drawing>
      </w:r>
    </w:p>
    <w:p w:rsidR="00380E18" w:rsidRPr="00AF7D70" w:rsidRDefault="006C7F31" w:rsidP="00380E18">
      <w:r w:rsidRPr="006C7F31">
        <w:rPr>
          <w:noProof/>
        </w:rPr>
        <w:pict>
          <v:shape id="_x0000_s1068" type="#_x0000_t202" style="position:absolute;margin-left:157.85pt;margin-top:44.3pt;width:54.75pt;height:44.95pt;z-index:-251619328" stroked="f">
            <v:textbox style="mso-next-textbox:#_x0000_s1068">
              <w:txbxContent>
                <w:p w:rsidR="0054695F" w:rsidRDefault="0054695F">
                  <w:r w:rsidRPr="00041A89">
                    <w:rPr>
                      <w:noProof/>
                      <w:lang w:val="af-ZA" w:eastAsia="af-ZA"/>
                    </w:rPr>
                    <w:drawing>
                      <wp:inline distT="0" distB="0" distL="0" distR="0">
                        <wp:extent cx="434242" cy="434242"/>
                        <wp:effectExtent l="19050" t="0" r="3908" b="0"/>
                        <wp:docPr id="1069" name="Picture 109" descr="Extend.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xtend.png">
                                  <a:hlinkClick r:id="rId55"/>
                                </pic:cNvPr>
                                <pic:cNvPicPr>
                                  <a:picLocks noChangeAspect="1" noChangeArrowheads="1"/>
                                </pic:cNvPicPr>
                              </pic:nvPicPr>
                              <pic:blipFill>
                                <a:blip r:embed="rId56"/>
                                <a:srcRect/>
                                <a:stretch>
                                  <a:fillRect/>
                                </a:stretch>
                              </pic:blipFill>
                              <pic:spPr bwMode="auto">
                                <a:xfrm>
                                  <a:off x="0" y="0"/>
                                  <a:ext cx="438354" cy="438354"/>
                                </a:xfrm>
                                <a:prstGeom prst="rect">
                                  <a:avLst/>
                                </a:prstGeom>
                                <a:noFill/>
                                <a:ln w="9525">
                                  <a:noFill/>
                                  <a:miter lim="800000"/>
                                  <a:headEnd/>
                                  <a:tailEnd/>
                                </a:ln>
                              </pic:spPr>
                            </pic:pic>
                          </a:graphicData>
                        </a:graphic>
                      </wp:inline>
                    </w:drawing>
                  </w:r>
                </w:p>
              </w:txbxContent>
            </v:textbox>
          </v:shape>
        </w:pict>
      </w:r>
      <w:r w:rsidR="00380E18" w:rsidRPr="00AF7D70">
        <w:t xml:space="preserve">You might want to take a look at the </w:t>
      </w:r>
      <w:r w:rsidR="00380E18" w:rsidRPr="00AF7D70">
        <w:rPr>
          <w:iCs/>
        </w:rPr>
        <w:t>fence</w:t>
      </w:r>
      <w:r w:rsidR="00380E18" w:rsidRPr="00AF7D70">
        <w:t xml:space="preserve"> (fe) selection option. This allows you to quickly select the lines you want to trim, by drawing a line across them. Every line that i</w:t>
      </w:r>
      <w:r w:rsidR="00E71B56" w:rsidRPr="00AF7D70">
        <w:t xml:space="preserve">s crossed by the line you draw </w:t>
      </w:r>
      <w:r w:rsidR="00380E18" w:rsidRPr="00AF7D70">
        <w:t>will be selected and trimmed.</w:t>
      </w:r>
    </w:p>
    <w:p w:rsidR="00380E18" w:rsidRPr="00AF7D70" w:rsidRDefault="00041A89" w:rsidP="00041A89">
      <w:pPr>
        <w:pStyle w:val="NoSpacing"/>
        <w:numPr>
          <w:ilvl w:val="0"/>
          <w:numId w:val="9"/>
        </w:numPr>
        <w:rPr>
          <w:b/>
        </w:rPr>
      </w:pPr>
      <w:r w:rsidRPr="00AF7D70">
        <w:rPr>
          <w:b/>
        </w:rPr>
        <w:t>The extend command</w:t>
      </w:r>
    </w:p>
    <w:p w:rsidR="00380E18" w:rsidRPr="00AF7D70" w:rsidRDefault="00380E18" w:rsidP="00380E18">
      <w:pPr>
        <w:pStyle w:val="NormalWeb"/>
      </w:pPr>
      <w:r w:rsidRPr="00AF7D70">
        <w:t xml:space="preserve"> With the </w:t>
      </w:r>
      <w:r w:rsidRPr="00AF7D70">
        <w:rPr>
          <w:b/>
        </w:rPr>
        <w:t xml:space="preserve">extend </w:t>
      </w:r>
      <w:r w:rsidRPr="00AF7D70">
        <w:t xml:space="preserve">option you can shorten or lengthen objects to meet the edges of other objects. For example a line can be exactly fitted between objects. Extending a object works in the same way as trimming. </w:t>
      </w:r>
    </w:p>
    <w:p w:rsidR="0021112A" w:rsidRPr="00AF7D70" w:rsidRDefault="00380E18" w:rsidP="00380E18">
      <w:pPr>
        <w:pStyle w:val="NormalWeb"/>
      </w:pPr>
      <w:r w:rsidRPr="00AF7D70">
        <w:t xml:space="preserve">To extend: Click the Extend command; </w:t>
      </w:r>
      <w:r w:rsidRPr="00AF7D70">
        <w:rPr>
          <w:iCs/>
        </w:rPr>
        <w:t>optionally select the object you want to extend to</w:t>
      </w:r>
      <w:r w:rsidRPr="00AF7D70">
        <w:t xml:space="preserve">; select the line(s) you want to extend. </w:t>
      </w:r>
    </w:p>
    <w:p w:rsidR="00380E18" w:rsidRPr="00AF7D70" w:rsidRDefault="00380E18" w:rsidP="00380E18">
      <w:pPr>
        <w:pStyle w:val="NormalWeb"/>
      </w:pPr>
      <w:r w:rsidRPr="00AF7D70">
        <w:lastRenderedPageBreak/>
        <w:br/>
      </w:r>
      <w:r w:rsidRPr="00AF7D70">
        <w:rPr>
          <w:noProof/>
          <w:color w:val="0000FF"/>
          <w:lang w:val="af-ZA" w:eastAsia="af-ZA"/>
        </w:rPr>
        <w:drawing>
          <wp:inline distT="0" distB="0" distL="0" distR="0">
            <wp:extent cx="1427480" cy="1903095"/>
            <wp:effectExtent l="19050" t="0" r="1270" b="0"/>
            <wp:docPr id="410" name="Picture 110" descr="Modify extend1.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odify extend1.jpg">
                      <a:hlinkClick r:id="rId57"/>
                    </pic:cNvPr>
                    <pic:cNvPicPr>
                      <a:picLocks noChangeAspect="1" noChangeArrowheads="1"/>
                    </pic:cNvPicPr>
                  </pic:nvPicPr>
                  <pic:blipFill>
                    <a:blip r:embed="rId58"/>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854960" cy="1903095"/>
            <wp:effectExtent l="19050" t="0" r="2540" b="0"/>
            <wp:docPr id="411" name="Picture 111" descr="Modify extend3.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odify extend3.jpg">
                      <a:hlinkClick r:id="rId59"/>
                    </pic:cNvPr>
                    <pic:cNvPicPr>
                      <a:picLocks noChangeAspect="1" noChangeArrowheads="1"/>
                    </pic:cNvPicPr>
                  </pic:nvPicPr>
                  <pic:blipFill>
                    <a:blip r:embed="rId60"/>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1427480" cy="1903095"/>
            <wp:effectExtent l="19050" t="0" r="1270" b="0"/>
            <wp:docPr id="412" name="Picture 112" descr="Modify extend4.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odify extend4.jpg">
                      <a:hlinkClick r:id="rId61"/>
                    </pic:cNvPr>
                    <pic:cNvPicPr>
                      <a:picLocks noChangeAspect="1" noChangeArrowheads="1"/>
                    </pic:cNvPicPr>
                  </pic:nvPicPr>
                  <pic:blipFill>
                    <a:blip r:embed="rId62"/>
                    <a:srcRect/>
                    <a:stretch>
                      <a:fillRect/>
                    </a:stretch>
                  </pic:blipFill>
                  <pic:spPr bwMode="auto">
                    <a:xfrm>
                      <a:off x="0" y="0"/>
                      <a:ext cx="1427480" cy="1903095"/>
                    </a:xfrm>
                    <a:prstGeom prst="rect">
                      <a:avLst/>
                    </a:prstGeom>
                    <a:noFill/>
                    <a:ln w="9525">
                      <a:noFill/>
                      <a:miter lim="800000"/>
                      <a:headEnd/>
                      <a:tailEnd/>
                    </a:ln>
                  </pic:spPr>
                </pic:pic>
              </a:graphicData>
            </a:graphic>
          </wp:inline>
        </w:drawing>
      </w:r>
    </w:p>
    <w:p w:rsidR="0021112A" w:rsidRPr="00AF7D70" w:rsidRDefault="006C7F31" w:rsidP="00380E18">
      <w:pPr>
        <w:pStyle w:val="NormalWeb"/>
      </w:pPr>
      <w:r w:rsidRPr="006C7F31">
        <w:rPr>
          <w:noProof/>
        </w:rPr>
        <w:pict>
          <v:shape id="_x0000_s1070" type="#_x0000_t202" style="position:absolute;margin-left:154.15pt;margin-top:15.85pt;width:46.8pt;height:36.35pt;z-index:-251618304" stroked="f">
            <v:textbox style="mso-next-textbox:#_x0000_s1070">
              <w:txbxContent>
                <w:p w:rsidR="0054695F" w:rsidRDefault="0054695F">
                  <w:r w:rsidRPr="0021112A">
                    <w:rPr>
                      <w:noProof/>
                      <w:lang w:val="af-ZA" w:eastAsia="af-ZA"/>
                    </w:rPr>
                    <w:drawing>
                      <wp:inline distT="0" distB="0" distL="0" distR="0">
                        <wp:extent cx="442058" cy="442058"/>
                        <wp:effectExtent l="19050" t="0" r="0" b="0"/>
                        <wp:docPr id="1070" name="Picture 113" descr="Move.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ve.png">
                                  <a:hlinkClick r:id="rId63"/>
                                </pic:cNvPr>
                                <pic:cNvPicPr>
                                  <a:picLocks noChangeAspect="1" noChangeArrowheads="1"/>
                                </pic:cNvPicPr>
                              </pic:nvPicPr>
                              <pic:blipFill>
                                <a:blip r:embed="rId64"/>
                                <a:srcRect/>
                                <a:stretch>
                                  <a:fillRect/>
                                </a:stretch>
                              </pic:blipFill>
                              <pic:spPr bwMode="auto">
                                <a:xfrm>
                                  <a:off x="0" y="0"/>
                                  <a:ext cx="446244" cy="446244"/>
                                </a:xfrm>
                                <a:prstGeom prst="rect">
                                  <a:avLst/>
                                </a:prstGeom>
                                <a:noFill/>
                                <a:ln w="9525">
                                  <a:noFill/>
                                  <a:miter lim="800000"/>
                                  <a:headEnd/>
                                  <a:tailEnd/>
                                </a:ln>
                              </pic:spPr>
                            </pic:pic>
                          </a:graphicData>
                        </a:graphic>
                      </wp:inline>
                    </w:drawing>
                  </w:r>
                </w:p>
              </w:txbxContent>
            </v:textbox>
          </v:shape>
        </w:pict>
      </w:r>
    </w:p>
    <w:p w:rsidR="00380E18" w:rsidRPr="00AF7D70" w:rsidRDefault="0021112A" w:rsidP="00380E18">
      <w:pPr>
        <w:pStyle w:val="NoSpacing"/>
        <w:numPr>
          <w:ilvl w:val="0"/>
          <w:numId w:val="9"/>
        </w:numPr>
        <w:rPr>
          <w:b/>
        </w:rPr>
      </w:pPr>
      <w:r w:rsidRPr="00AF7D70">
        <w:rPr>
          <w:b/>
        </w:rPr>
        <w:t>The move command</w:t>
      </w:r>
    </w:p>
    <w:p w:rsidR="0019734B" w:rsidRPr="00AF7D70" w:rsidRDefault="0019734B" w:rsidP="0021112A">
      <w:pPr>
        <w:pStyle w:val="NoSpacing"/>
      </w:pPr>
    </w:p>
    <w:p w:rsidR="0019734B" w:rsidRPr="00AF7D70" w:rsidRDefault="0019734B" w:rsidP="0019734B">
      <w:pPr>
        <w:pStyle w:val="NoSpacing"/>
      </w:pPr>
      <w:r w:rsidRPr="00AF7D70">
        <w:t xml:space="preserve">The </w:t>
      </w:r>
      <w:r w:rsidRPr="00AF7D70">
        <w:rPr>
          <w:b/>
        </w:rPr>
        <w:t>move</w:t>
      </w:r>
      <w:r w:rsidRPr="00AF7D70">
        <w:t xml:space="preserve"> command is used to move one or more objects from one point to another.</w:t>
      </w:r>
    </w:p>
    <w:p w:rsidR="00380E18" w:rsidRPr="00AF7D70" w:rsidRDefault="00380E18" w:rsidP="0019734B">
      <w:pPr>
        <w:pStyle w:val="NoSpacing"/>
      </w:pPr>
      <w:r w:rsidRPr="00AF7D70">
        <w:t xml:space="preserve">Select the objects and specify the base point. The base point is essentially the point where you 'grab' the objects. So if you input coordinates, the base point is the point where the coordinates relate to. Moving an object can either be done with the aid of </w:t>
      </w:r>
      <w:hyperlink r:id="rId65" w:anchor="Using_OSNAP_.28object_snap.29" w:tooltip="AutoCAD Drawing and model space" w:history="1">
        <w:r w:rsidRPr="00AF7D70">
          <w:rPr>
            <w:rStyle w:val="Hyperlink"/>
            <w:rFonts w:eastAsiaTheme="majorEastAsia"/>
            <w:u w:val="none"/>
          </w:rPr>
          <w:t>object snap</w:t>
        </w:r>
      </w:hyperlink>
      <w:r w:rsidRPr="00AF7D70">
        <w:t xml:space="preserve">, or by using relative coordinates. </w:t>
      </w:r>
    </w:p>
    <w:p w:rsidR="00380E18" w:rsidRPr="00AF7D70" w:rsidRDefault="00380E18" w:rsidP="00380E18">
      <w:pPr>
        <w:pStyle w:val="NormalWeb"/>
      </w:pPr>
      <w:r w:rsidRPr="00AF7D70">
        <w:rPr>
          <w:noProof/>
          <w:color w:val="0000FF"/>
          <w:lang w:val="af-ZA" w:eastAsia="af-ZA"/>
        </w:rPr>
        <w:drawing>
          <wp:inline distT="0" distB="0" distL="0" distR="0">
            <wp:extent cx="2854960" cy="1903095"/>
            <wp:effectExtent l="19050" t="0" r="2540" b="0"/>
            <wp:docPr id="414" name="Picture 114" descr="Modify move1.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odify move1.jpg">
                      <a:hlinkClick r:id="rId66"/>
                    </pic:cNvPr>
                    <pic:cNvPicPr>
                      <a:picLocks noChangeAspect="1" noChangeArrowheads="1"/>
                    </pic:cNvPicPr>
                  </pic:nvPicPr>
                  <pic:blipFill>
                    <a:blip r:embed="rId67"/>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854960" cy="1903095"/>
            <wp:effectExtent l="19050" t="0" r="2540" b="0"/>
            <wp:docPr id="415" name="Picture 115" descr="Modify move2.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odify move2.jpg">
                      <a:hlinkClick r:id="rId68"/>
                    </pic:cNvPr>
                    <pic:cNvPicPr>
                      <a:picLocks noChangeAspect="1" noChangeArrowheads="1"/>
                    </pic:cNvPicPr>
                  </pic:nvPicPr>
                  <pic:blipFill>
                    <a:blip r:embed="rId69"/>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854960" cy="1903095"/>
            <wp:effectExtent l="19050" t="0" r="2540" b="0"/>
            <wp:docPr id="416" name="Picture 116" descr="Modify move3.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odify move3.jpg">
                      <a:hlinkClick r:id="rId70"/>
                    </pic:cNvPr>
                    <pic:cNvPicPr>
                      <a:picLocks noChangeAspect="1" noChangeArrowheads="1"/>
                    </pic:cNvPicPr>
                  </pic:nvPicPr>
                  <pic:blipFill>
                    <a:blip r:embed="rId71"/>
                    <a:srcRect/>
                    <a:stretch>
                      <a:fillRect/>
                    </a:stretch>
                  </pic:blipFill>
                  <pic:spPr bwMode="auto">
                    <a:xfrm>
                      <a:off x="0" y="0"/>
                      <a:ext cx="2854960" cy="1903095"/>
                    </a:xfrm>
                    <a:prstGeom prst="rect">
                      <a:avLst/>
                    </a:prstGeom>
                    <a:noFill/>
                    <a:ln w="9525">
                      <a:noFill/>
                      <a:miter lim="800000"/>
                      <a:headEnd/>
                      <a:tailEnd/>
                    </a:ln>
                  </pic:spPr>
                </pic:pic>
              </a:graphicData>
            </a:graphic>
          </wp:inline>
        </w:drawing>
      </w:r>
    </w:p>
    <w:p w:rsidR="0019734B" w:rsidRPr="00AF7D70" w:rsidRDefault="0019734B" w:rsidP="00380E18">
      <w:pPr>
        <w:pStyle w:val="NormalWeb"/>
      </w:pPr>
    </w:p>
    <w:p w:rsidR="00380E18" w:rsidRPr="00AF7D70" w:rsidRDefault="006C7F31" w:rsidP="00380E18">
      <w:pPr>
        <w:pStyle w:val="NoSpacing"/>
        <w:numPr>
          <w:ilvl w:val="0"/>
          <w:numId w:val="9"/>
        </w:numPr>
        <w:rPr>
          <w:b/>
        </w:rPr>
      </w:pPr>
      <w:r w:rsidRPr="006C7F31">
        <w:rPr>
          <w:b/>
          <w:noProof/>
        </w:rPr>
        <w:pict>
          <v:shape id="_x0000_s1071" type="#_x0000_t202" style="position:absolute;left:0;text-align:left;margin-left:148pt;margin-top:-16.3pt;width:53.55pt;height:45.55pt;z-index:-251617280" stroked="f">
            <v:textbox style="mso-next-textbox:#_x0000_s1071">
              <w:txbxContent>
                <w:p w:rsidR="0054695F" w:rsidRDefault="0054695F">
                  <w:r w:rsidRPr="0019734B">
                    <w:rPr>
                      <w:noProof/>
                      <w:lang w:val="af-ZA" w:eastAsia="af-ZA"/>
                    </w:rPr>
                    <w:drawing>
                      <wp:inline distT="0" distB="0" distL="0" distR="0">
                        <wp:extent cx="528027" cy="528027"/>
                        <wp:effectExtent l="19050" t="0" r="5373" b="0"/>
                        <wp:docPr id="1071" name="Picture 117" descr="Rotate.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otate.png">
                                  <a:hlinkClick r:id="rId72"/>
                                </pic:cNvPr>
                                <pic:cNvPicPr>
                                  <a:picLocks noChangeAspect="1" noChangeArrowheads="1"/>
                                </pic:cNvPicPr>
                              </pic:nvPicPr>
                              <pic:blipFill>
                                <a:blip r:embed="rId73"/>
                                <a:srcRect/>
                                <a:stretch>
                                  <a:fillRect/>
                                </a:stretch>
                              </pic:blipFill>
                              <pic:spPr bwMode="auto">
                                <a:xfrm>
                                  <a:off x="0" y="0"/>
                                  <a:ext cx="533025" cy="533025"/>
                                </a:xfrm>
                                <a:prstGeom prst="rect">
                                  <a:avLst/>
                                </a:prstGeom>
                                <a:noFill/>
                                <a:ln w="9525">
                                  <a:noFill/>
                                  <a:miter lim="800000"/>
                                  <a:headEnd/>
                                  <a:tailEnd/>
                                </a:ln>
                              </pic:spPr>
                            </pic:pic>
                          </a:graphicData>
                        </a:graphic>
                      </wp:inline>
                    </w:drawing>
                  </w:r>
                </w:p>
              </w:txbxContent>
            </v:textbox>
          </v:shape>
        </w:pict>
      </w:r>
      <w:r w:rsidR="0019734B" w:rsidRPr="00AF7D70">
        <w:rPr>
          <w:b/>
        </w:rPr>
        <w:t>The rotate command</w:t>
      </w:r>
    </w:p>
    <w:p w:rsidR="00830549" w:rsidRPr="00AF7D70" w:rsidRDefault="00380E18" w:rsidP="00380E18">
      <w:pPr>
        <w:pStyle w:val="NormalWeb"/>
      </w:pPr>
      <w:r w:rsidRPr="00AF7D70">
        <w:lastRenderedPageBreak/>
        <w:t xml:space="preserve">You can rotate objects with an absolute or relative angle. When using an absolute angle: Specify the base point and then specify the rotation angle. </w:t>
      </w:r>
    </w:p>
    <w:p w:rsidR="00380E18" w:rsidRPr="00AF7D70" w:rsidRDefault="00380E18" w:rsidP="00380E18">
      <w:pPr>
        <w:pStyle w:val="NormalWeb"/>
      </w:pPr>
      <w:r w:rsidRPr="00AF7D70">
        <w:br/>
      </w:r>
      <w:r w:rsidRPr="00AF7D70">
        <w:rPr>
          <w:noProof/>
          <w:color w:val="0000FF"/>
          <w:lang w:val="af-ZA" w:eastAsia="af-ZA"/>
        </w:rPr>
        <w:drawing>
          <wp:inline distT="0" distB="0" distL="0" distR="0">
            <wp:extent cx="1427480" cy="1903095"/>
            <wp:effectExtent l="19050" t="0" r="1270" b="0"/>
            <wp:docPr id="418" name="Picture 118" descr="Modify rotate1.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odify rotate1.jpg">
                      <a:hlinkClick r:id="rId74"/>
                    </pic:cNvPr>
                    <pic:cNvPicPr>
                      <a:picLocks noChangeAspect="1" noChangeArrowheads="1"/>
                    </pic:cNvPicPr>
                  </pic:nvPicPr>
                  <pic:blipFill>
                    <a:blip r:embed="rId75"/>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1427480" cy="1903095"/>
            <wp:effectExtent l="19050" t="0" r="1270" b="0"/>
            <wp:docPr id="419" name="Picture 119" descr="Modify rotate2.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odify rotate2.jpg">
                      <a:hlinkClick r:id="rId76"/>
                    </pic:cNvPr>
                    <pic:cNvPicPr>
                      <a:picLocks noChangeAspect="1" noChangeArrowheads="1"/>
                    </pic:cNvPicPr>
                  </pic:nvPicPr>
                  <pic:blipFill>
                    <a:blip r:embed="rId77"/>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854960" cy="1903095"/>
            <wp:effectExtent l="19050" t="0" r="2540" b="0"/>
            <wp:docPr id="420" name="Picture 120" descr="Modify rotate3.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odify rotate3.jpg">
                      <a:hlinkClick r:id="rId78"/>
                    </pic:cNvPr>
                    <pic:cNvPicPr>
                      <a:picLocks noChangeAspect="1" noChangeArrowheads="1"/>
                    </pic:cNvPicPr>
                  </pic:nvPicPr>
                  <pic:blipFill>
                    <a:blip r:embed="rId79"/>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1427480" cy="1903095"/>
            <wp:effectExtent l="19050" t="0" r="1270" b="0"/>
            <wp:docPr id="421" name="Picture 121" descr="Modify rotate4.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odify rotate4.jpg">
                      <a:hlinkClick r:id="rId80"/>
                    </pic:cNvPr>
                    <pic:cNvPicPr>
                      <a:picLocks noChangeAspect="1" noChangeArrowheads="1"/>
                    </pic:cNvPicPr>
                  </pic:nvPicPr>
                  <pic:blipFill>
                    <a:blip r:embed="rId81"/>
                    <a:srcRect/>
                    <a:stretch>
                      <a:fillRect/>
                    </a:stretch>
                  </pic:blipFill>
                  <pic:spPr bwMode="auto">
                    <a:xfrm>
                      <a:off x="0" y="0"/>
                      <a:ext cx="1427480" cy="1903095"/>
                    </a:xfrm>
                    <a:prstGeom prst="rect">
                      <a:avLst/>
                    </a:prstGeom>
                    <a:noFill/>
                    <a:ln w="9525">
                      <a:noFill/>
                      <a:miter lim="800000"/>
                      <a:headEnd/>
                      <a:tailEnd/>
                    </a:ln>
                  </pic:spPr>
                </pic:pic>
              </a:graphicData>
            </a:graphic>
          </wp:inline>
        </w:drawing>
      </w:r>
    </w:p>
    <w:p w:rsidR="00830549" w:rsidRPr="00AF7D70" w:rsidRDefault="006C7F31" w:rsidP="00380E18">
      <w:pPr>
        <w:pStyle w:val="NormalWeb"/>
      </w:pPr>
      <w:r w:rsidRPr="006C7F31">
        <w:rPr>
          <w:noProof/>
        </w:rPr>
        <w:pict>
          <v:shape id="_x0000_s1072" type="#_x0000_t202" style="position:absolute;margin-left:152.9pt;margin-top:13.25pt;width:54.8pt;height:44.3pt;z-index:-251616256" stroked="f">
            <v:textbox style="mso-next-textbox:#_x0000_s1072">
              <w:txbxContent>
                <w:p w:rsidR="0054695F" w:rsidRDefault="0054695F">
                  <w:r w:rsidRPr="00830549">
                    <w:rPr>
                      <w:noProof/>
                      <w:lang w:val="af-ZA" w:eastAsia="af-ZA"/>
                    </w:rPr>
                    <w:drawing>
                      <wp:inline distT="0" distB="0" distL="0" distR="0">
                        <wp:extent cx="512396" cy="512396"/>
                        <wp:effectExtent l="19050" t="0" r="1954" b="0"/>
                        <wp:docPr id="1072" name="Picture 122" descr="Copy.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py.png">
                                  <a:hlinkClick r:id="rId82"/>
                                </pic:cNvPr>
                                <pic:cNvPicPr>
                                  <a:picLocks noChangeAspect="1" noChangeArrowheads="1"/>
                                </pic:cNvPicPr>
                              </pic:nvPicPr>
                              <pic:blipFill>
                                <a:blip r:embed="rId83"/>
                                <a:srcRect/>
                                <a:stretch>
                                  <a:fillRect/>
                                </a:stretch>
                              </pic:blipFill>
                              <pic:spPr bwMode="auto">
                                <a:xfrm>
                                  <a:off x="0" y="0"/>
                                  <a:ext cx="517249" cy="517249"/>
                                </a:xfrm>
                                <a:prstGeom prst="rect">
                                  <a:avLst/>
                                </a:prstGeom>
                                <a:noFill/>
                                <a:ln w="9525">
                                  <a:noFill/>
                                  <a:miter lim="800000"/>
                                  <a:headEnd/>
                                  <a:tailEnd/>
                                </a:ln>
                              </pic:spPr>
                            </pic:pic>
                          </a:graphicData>
                        </a:graphic>
                      </wp:inline>
                    </w:drawing>
                  </w:r>
                </w:p>
              </w:txbxContent>
            </v:textbox>
          </v:shape>
        </w:pict>
      </w:r>
    </w:p>
    <w:p w:rsidR="00380E18" w:rsidRPr="00AF7D70" w:rsidRDefault="00830549" w:rsidP="00380E18">
      <w:pPr>
        <w:pStyle w:val="NormalWeb"/>
        <w:numPr>
          <w:ilvl w:val="0"/>
          <w:numId w:val="9"/>
        </w:numPr>
        <w:rPr>
          <w:b/>
        </w:rPr>
      </w:pPr>
      <w:r w:rsidRPr="00AF7D70">
        <w:rPr>
          <w:b/>
        </w:rPr>
        <w:t>The copy command</w:t>
      </w:r>
    </w:p>
    <w:p w:rsidR="00E5508B" w:rsidRPr="00AF7D70" w:rsidRDefault="00830549" w:rsidP="00E5508B">
      <w:pPr>
        <w:pStyle w:val="NoSpacing"/>
      </w:pPr>
      <w:r w:rsidRPr="00AF7D70">
        <w:t>The copy command is used to copy an object</w:t>
      </w:r>
    </w:p>
    <w:p w:rsidR="00380E18" w:rsidRPr="00AF7D70" w:rsidRDefault="00380E18" w:rsidP="00E5508B">
      <w:pPr>
        <w:pStyle w:val="NoSpacing"/>
      </w:pPr>
      <w:r w:rsidRPr="00AF7D70">
        <w:t xml:space="preserve">Method: Select objects, press copy and specify a base point (in a similar </w:t>
      </w:r>
      <w:r w:rsidR="00E5508B" w:rsidRPr="00AF7D70">
        <w:t>way</w:t>
      </w:r>
      <w:r w:rsidRPr="00AF7D70">
        <w:t xml:space="preserve"> as with the move tool) </w:t>
      </w:r>
    </w:p>
    <w:p w:rsidR="00380E18" w:rsidRPr="00AF7D70" w:rsidRDefault="00380E18" w:rsidP="00E5508B">
      <w:pPr>
        <w:pStyle w:val="NoSpacing"/>
      </w:pPr>
      <w:r w:rsidRPr="00AF7D70">
        <w:t xml:space="preserve">Now you can position the object in the same way as you would with a starting point of a line. </w:t>
      </w:r>
    </w:p>
    <w:p w:rsidR="00380E18" w:rsidRPr="00AF7D70" w:rsidRDefault="00380E18" w:rsidP="00380E18">
      <w:pPr>
        <w:pStyle w:val="NormalWeb"/>
      </w:pPr>
      <w:r w:rsidRPr="00AF7D70">
        <w:rPr>
          <w:noProof/>
          <w:color w:val="0000FF"/>
          <w:lang w:val="af-ZA" w:eastAsia="af-ZA"/>
        </w:rPr>
        <w:drawing>
          <wp:inline distT="0" distB="0" distL="0" distR="0">
            <wp:extent cx="1427480" cy="1903095"/>
            <wp:effectExtent l="19050" t="0" r="1270" b="0"/>
            <wp:docPr id="423" name="Picture 123" descr="Modify copy1.jp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dify copy1.jpg">
                      <a:hlinkClick r:id="rId84"/>
                    </pic:cNvPr>
                    <pic:cNvPicPr>
                      <a:picLocks noChangeAspect="1" noChangeArrowheads="1"/>
                    </pic:cNvPicPr>
                  </pic:nvPicPr>
                  <pic:blipFill>
                    <a:blip r:embed="rId85"/>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378710" cy="1903095"/>
            <wp:effectExtent l="19050" t="0" r="2540" b="0"/>
            <wp:docPr id="424" name="Picture 124" descr="Modify copy2.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dify copy2.jpg">
                      <a:hlinkClick r:id="rId86"/>
                    </pic:cNvPr>
                    <pic:cNvPicPr>
                      <a:picLocks noChangeAspect="1" noChangeArrowheads="1"/>
                    </pic:cNvPicPr>
                  </pic:nvPicPr>
                  <pic:blipFill>
                    <a:blip r:embed="rId87"/>
                    <a:srcRect/>
                    <a:stretch>
                      <a:fillRect/>
                    </a:stretch>
                  </pic:blipFill>
                  <pic:spPr bwMode="auto">
                    <a:xfrm>
                      <a:off x="0" y="0"/>
                      <a:ext cx="237871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378710" cy="1903095"/>
            <wp:effectExtent l="19050" t="0" r="2540" b="0"/>
            <wp:docPr id="425" name="Picture 125" descr="Modify copy3.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odify copy3.jpg">
                      <a:hlinkClick r:id="rId88"/>
                    </pic:cNvPr>
                    <pic:cNvPicPr>
                      <a:picLocks noChangeAspect="1" noChangeArrowheads="1"/>
                    </pic:cNvPicPr>
                  </pic:nvPicPr>
                  <pic:blipFill>
                    <a:blip r:embed="rId89"/>
                    <a:srcRect/>
                    <a:stretch>
                      <a:fillRect/>
                    </a:stretch>
                  </pic:blipFill>
                  <pic:spPr bwMode="auto">
                    <a:xfrm>
                      <a:off x="0" y="0"/>
                      <a:ext cx="2378710" cy="1903095"/>
                    </a:xfrm>
                    <a:prstGeom prst="rect">
                      <a:avLst/>
                    </a:prstGeom>
                    <a:noFill/>
                    <a:ln w="9525">
                      <a:noFill/>
                      <a:miter lim="800000"/>
                      <a:headEnd/>
                      <a:tailEnd/>
                    </a:ln>
                  </pic:spPr>
                </pic:pic>
              </a:graphicData>
            </a:graphic>
          </wp:inline>
        </w:drawing>
      </w:r>
    </w:p>
    <w:p w:rsidR="00380E18" w:rsidRPr="00AF7D70" w:rsidRDefault="006C7F31" w:rsidP="00380E18">
      <w:pPr>
        <w:pStyle w:val="NormalWeb"/>
        <w:numPr>
          <w:ilvl w:val="0"/>
          <w:numId w:val="9"/>
        </w:numPr>
        <w:rPr>
          <w:b/>
        </w:rPr>
      </w:pPr>
      <w:r w:rsidRPr="006C7F31">
        <w:rPr>
          <w:b/>
          <w:noProof/>
        </w:rPr>
        <w:pict>
          <v:shape id="_x0000_s1073" type="#_x0000_t202" style="position:absolute;left:0;text-align:left;margin-left:156.6pt;margin-top:-14.45pt;width:51.7pt;height:44.3pt;z-index:-251615232" stroked="f">
            <v:textbox style="mso-next-textbox:#_x0000_s1073">
              <w:txbxContent>
                <w:p w:rsidR="0054695F" w:rsidRDefault="0054695F">
                  <w:r w:rsidRPr="00FD7F04">
                    <w:rPr>
                      <w:noProof/>
                      <w:lang w:val="af-ZA" w:eastAsia="af-ZA"/>
                    </w:rPr>
                    <w:drawing>
                      <wp:inline distT="0" distB="0" distL="0" distR="0">
                        <wp:extent cx="463599" cy="463599"/>
                        <wp:effectExtent l="19050" t="0" r="0" b="0"/>
                        <wp:docPr id="1073" name="Picture 126" descr="Array.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rray.png">
                                  <a:hlinkClick r:id="rId90"/>
                                </pic:cNvPr>
                                <pic:cNvPicPr>
                                  <a:picLocks noChangeAspect="1" noChangeArrowheads="1"/>
                                </pic:cNvPicPr>
                              </pic:nvPicPr>
                              <pic:blipFill>
                                <a:blip r:embed="rId91"/>
                                <a:srcRect/>
                                <a:stretch>
                                  <a:fillRect/>
                                </a:stretch>
                              </pic:blipFill>
                              <pic:spPr bwMode="auto">
                                <a:xfrm>
                                  <a:off x="0" y="0"/>
                                  <a:ext cx="467989" cy="467989"/>
                                </a:xfrm>
                                <a:prstGeom prst="rect">
                                  <a:avLst/>
                                </a:prstGeom>
                                <a:noFill/>
                                <a:ln w="9525">
                                  <a:noFill/>
                                  <a:miter lim="800000"/>
                                  <a:headEnd/>
                                  <a:tailEnd/>
                                </a:ln>
                              </pic:spPr>
                            </pic:pic>
                          </a:graphicData>
                        </a:graphic>
                      </wp:inline>
                    </w:drawing>
                  </w:r>
                </w:p>
              </w:txbxContent>
            </v:textbox>
          </v:shape>
        </w:pict>
      </w:r>
      <w:r w:rsidR="00FD7F04" w:rsidRPr="00AF7D70">
        <w:rPr>
          <w:b/>
        </w:rPr>
        <w:t>The array command</w:t>
      </w:r>
    </w:p>
    <w:p w:rsidR="00380E18" w:rsidRPr="00AF7D70" w:rsidRDefault="00FD7F04" w:rsidP="00380E18">
      <w:pPr>
        <w:pStyle w:val="NormalWeb"/>
      </w:pPr>
      <w:r w:rsidRPr="00AF7D70">
        <w:lastRenderedPageBreak/>
        <w:t xml:space="preserve">The </w:t>
      </w:r>
      <w:r w:rsidRPr="00AF7D70">
        <w:rPr>
          <w:b/>
        </w:rPr>
        <w:t>array</w:t>
      </w:r>
      <w:r w:rsidRPr="00AF7D70">
        <w:t xml:space="preserve"> command is used to c</w:t>
      </w:r>
      <w:r w:rsidR="00380E18" w:rsidRPr="00AF7D70">
        <w:t xml:space="preserve">reate copies of objects in a rectangular or polar pattern. This is especially useful when you need to duplicate several objects at the same distance from each other (columns in a parking garage for instance). </w:t>
      </w:r>
    </w:p>
    <w:p w:rsidR="00380E18" w:rsidRPr="00AF7D70" w:rsidRDefault="00380E18" w:rsidP="00380E18">
      <w:pPr>
        <w:pStyle w:val="NormalWeb"/>
      </w:pPr>
      <w:r w:rsidRPr="00AF7D70">
        <w:t xml:space="preserve">After clicking on the array button the following screen will appear: </w:t>
      </w:r>
    </w:p>
    <w:p w:rsidR="00380E18" w:rsidRPr="00AF7D70" w:rsidRDefault="00380E18" w:rsidP="00380E18">
      <w:pPr>
        <w:pStyle w:val="NormalWeb"/>
      </w:pPr>
      <w:r w:rsidRPr="00AF7D70">
        <w:rPr>
          <w:noProof/>
          <w:color w:val="0000FF"/>
          <w:lang w:val="af-ZA" w:eastAsia="af-ZA"/>
        </w:rPr>
        <w:drawing>
          <wp:inline distT="0" distB="0" distL="0" distR="0">
            <wp:extent cx="4192905" cy="3211830"/>
            <wp:effectExtent l="19050" t="0" r="0" b="0"/>
            <wp:docPr id="427" name="Picture 127" descr="Modify array menu.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odify array menu.jpg">
                      <a:hlinkClick r:id="rId92"/>
                    </pic:cNvPr>
                    <pic:cNvPicPr>
                      <a:picLocks noChangeAspect="1" noChangeArrowheads="1"/>
                    </pic:cNvPicPr>
                  </pic:nvPicPr>
                  <pic:blipFill>
                    <a:blip r:embed="rId93"/>
                    <a:srcRect/>
                    <a:stretch>
                      <a:fillRect/>
                    </a:stretch>
                  </pic:blipFill>
                  <pic:spPr bwMode="auto">
                    <a:xfrm>
                      <a:off x="0" y="0"/>
                      <a:ext cx="4192905" cy="3211830"/>
                    </a:xfrm>
                    <a:prstGeom prst="rect">
                      <a:avLst/>
                    </a:prstGeom>
                    <a:noFill/>
                    <a:ln w="9525">
                      <a:noFill/>
                      <a:miter lim="800000"/>
                      <a:headEnd/>
                      <a:tailEnd/>
                    </a:ln>
                  </pic:spPr>
                </pic:pic>
              </a:graphicData>
            </a:graphic>
          </wp:inline>
        </w:drawing>
      </w:r>
    </w:p>
    <w:p w:rsidR="00380E18" w:rsidRPr="00AF7D70" w:rsidRDefault="00380E18" w:rsidP="00380E18">
      <w:pPr>
        <w:pStyle w:val="NormalWeb"/>
      </w:pPr>
      <w:r w:rsidRPr="00AF7D70">
        <w:t xml:space="preserve">In this screen we need to input the number of Rows (horizontal direction) and Columns (vertical direction) and their respective offset. </w:t>
      </w:r>
      <w:r w:rsidRPr="00AF7D70">
        <w:rPr>
          <w:bCs/>
        </w:rPr>
        <w:t>For example</w:t>
      </w:r>
      <w:r w:rsidR="00FD7F04" w:rsidRPr="00AF7D70">
        <w:rPr>
          <w:bCs/>
        </w:rPr>
        <w:t>,</w:t>
      </w:r>
      <w:r w:rsidRPr="00AF7D70">
        <w:t xml:space="preserve"> to create a grid of I-beams, lets first input the number of rows and columns (in this case 3 and 4). Now input the row and column offset: 30 units to the right and 20 units upward. </w:t>
      </w:r>
    </w:p>
    <w:p w:rsidR="00380E18" w:rsidRPr="00AF7D70" w:rsidRDefault="00380E18" w:rsidP="00380E18">
      <w:pPr>
        <w:pStyle w:val="NormalWeb"/>
      </w:pPr>
      <w:r w:rsidRPr="00AF7D70">
        <w:t xml:space="preserve">AutoCAD automatically shows a preview of the array operation in the white square, try experimenting with different values (for instance a negative value instead of a positive one) to see what happens. </w:t>
      </w:r>
    </w:p>
    <w:p w:rsidR="00380E18" w:rsidRPr="00AF7D70" w:rsidRDefault="006C7F31" w:rsidP="00380E18">
      <w:pPr>
        <w:pStyle w:val="NormalWeb"/>
      </w:pPr>
      <w:r w:rsidRPr="006C7F31">
        <w:rPr>
          <w:noProof/>
        </w:rPr>
        <w:pict>
          <v:shape id="_x0000_s1075" type="#_x0000_t202" style="position:absolute;margin-left:208.3pt;margin-top:31.85pt;width:156.3pt;height:161.25pt;z-index:-251613184" stroked="f">
            <v:textbox style="mso-next-textbox:#_x0000_s1075">
              <w:txbxContent>
                <w:p w:rsidR="0054695F" w:rsidRDefault="0054695F">
                  <w:r w:rsidRPr="00FD6860">
                    <w:rPr>
                      <w:noProof/>
                      <w:lang w:val="af-ZA" w:eastAsia="af-ZA"/>
                    </w:rPr>
                    <w:drawing>
                      <wp:inline distT="0" distB="0" distL="0" distR="0">
                        <wp:extent cx="1427480" cy="1903095"/>
                        <wp:effectExtent l="19050" t="0" r="1270" b="0"/>
                        <wp:docPr id="1074" name="Picture 129" descr="Modify array2.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odify array2.jpg">
                                  <a:hlinkClick r:id="rId94"/>
                                </pic:cNvPr>
                                <pic:cNvPicPr>
                                  <a:picLocks noChangeAspect="1" noChangeArrowheads="1"/>
                                </pic:cNvPicPr>
                              </pic:nvPicPr>
                              <pic:blipFill>
                                <a:blip r:embed="rId95"/>
                                <a:srcRect/>
                                <a:stretch>
                                  <a:fillRect/>
                                </a:stretch>
                              </pic:blipFill>
                              <pic:spPr bwMode="auto">
                                <a:xfrm>
                                  <a:off x="0" y="0"/>
                                  <a:ext cx="1427480" cy="1903095"/>
                                </a:xfrm>
                                <a:prstGeom prst="rect">
                                  <a:avLst/>
                                </a:prstGeom>
                                <a:noFill/>
                                <a:ln w="9525">
                                  <a:noFill/>
                                  <a:miter lim="800000"/>
                                  <a:headEnd/>
                                  <a:tailEnd/>
                                </a:ln>
                              </pic:spPr>
                            </pic:pic>
                          </a:graphicData>
                        </a:graphic>
                      </wp:inline>
                    </w:drawing>
                  </w:r>
                </w:p>
              </w:txbxContent>
            </v:textbox>
          </v:shape>
        </w:pict>
      </w:r>
      <w:r w:rsidRPr="006C7F31">
        <w:rPr>
          <w:noProof/>
        </w:rPr>
        <w:pict>
          <v:shape id="_x0000_s1074" type="#_x0000_t202" style="position:absolute;margin-left:19.4pt;margin-top:28.2pt;width:128pt;height:157.5pt;z-index:-251614208" stroked="f">
            <v:textbox style="mso-next-textbox:#_x0000_s1074">
              <w:txbxContent>
                <w:p w:rsidR="0054695F" w:rsidRDefault="0054695F">
                  <w:r w:rsidRPr="00FD6860">
                    <w:rPr>
                      <w:noProof/>
                      <w:lang w:val="af-ZA" w:eastAsia="af-ZA"/>
                    </w:rPr>
                    <w:drawing>
                      <wp:inline distT="0" distB="0" distL="0" distR="0">
                        <wp:extent cx="1427480" cy="1903095"/>
                        <wp:effectExtent l="19050" t="0" r="1270" b="0"/>
                        <wp:docPr id="1075" name="Picture 128" descr="Modify array1.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odify array1.jpg">
                                  <a:hlinkClick r:id="rId96"/>
                                </pic:cNvPr>
                                <pic:cNvPicPr>
                                  <a:picLocks noChangeAspect="1" noChangeArrowheads="1"/>
                                </pic:cNvPicPr>
                              </pic:nvPicPr>
                              <pic:blipFill>
                                <a:blip r:embed="rId97"/>
                                <a:srcRect/>
                                <a:stretch>
                                  <a:fillRect/>
                                </a:stretch>
                              </pic:blipFill>
                              <pic:spPr bwMode="auto">
                                <a:xfrm>
                                  <a:off x="0" y="0"/>
                                  <a:ext cx="1427480" cy="1903095"/>
                                </a:xfrm>
                                <a:prstGeom prst="rect">
                                  <a:avLst/>
                                </a:prstGeom>
                                <a:noFill/>
                                <a:ln w="9525">
                                  <a:noFill/>
                                  <a:miter lim="800000"/>
                                  <a:headEnd/>
                                  <a:tailEnd/>
                                </a:ln>
                              </pic:spPr>
                            </pic:pic>
                          </a:graphicData>
                        </a:graphic>
                      </wp:inline>
                    </w:drawing>
                  </w:r>
                </w:p>
              </w:txbxContent>
            </v:textbox>
          </v:shape>
        </w:pict>
      </w:r>
      <w:r w:rsidR="00380E18" w:rsidRPr="00AF7D70">
        <w:t xml:space="preserve">When you're satisfied with the settings, select the object to use in the row operation, by first clicking on the 'Select Objects' button and then on the objects themselves. Finish the selection by pressing [space] or [enter] </w:t>
      </w:r>
    </w:p>
    <w:p w:rsidR="00380E18" w:rsidRPr="00AF7D70" w:rsidRDefault="00380E18" w:rsidP="00380E18">
      <w:pPr>
        <w:pStyle w:val="NormalWeb"/>
      </w:pPr>
    </w:p>
    <w:p w:rsidR="00FD6860" w:rsidRPr="00AF7D70" w:rsidRDefault="00FD6860" w:rsidP="00380E18">
      <w:pPr>
        <w:pStyle w:val="NormalWeb"/>
      </w:pPr>
    </w:p>
    <w:p w:rsidR="00FD6860" w:rsidRPr="00AF7D70" w:rsidRDefault="00FD6860" w:rsidP="00380E18">
      <w:pPr>
        <w:pStyle w:val="NormalWeb"/>
      </w:pPr>
    </w:p>
    <w:p w:rsidR="00FD6860" w:rsidRPr="00AF7D70" w:rsidRDefault="00FD6860" w:rsidP="00380E18">
      <w:pPr>
        <w:pStyle w:val="NormalWeb"/>
      </w:pPr>
    </w:p>
    <w:p w:rsidR="00FD6860" w:rsidRPr="00AF7D70" w:rsidRDefault="00FD6860" w:rsidP="00380E18">
      <w:pPr>
        <w:pStyle w:val="NormalWeb"/>
      </w:pPr>
    </w:p>
    <w:p w:rsidR="00FD6860" w:rsidRPr="00AF7D70" w:rsidRDefault="00FD6860" w:rsidP="00380E18">
      <w:pPr>
        <w:pStyle w:val="NormalWeb"/>
      </w:pPr>
    </w:p>
    <w:p w:rsidR="00380E18" w:rsidRPr="00AF7D70" w:rsidRDefault="00380E18" w:rsidP="00FD6860">
      <w:pPr>
        <w:pStyle w:val="NoSpacing"/>
      </w:pPr>
      <w:r w:rsidRPr="00AF7D70">
        <w:t xml:space="preserve">When the array window reappears, select either Preview or OK to execute the array command. </w:t>
      </w:r>
      <w:r w:rsidRPr="00AF7D70">
        <w:br/>
        <w:t xml:space="preserve">In the same manner it's possible to create a polar array: </w:t>
      </w:r>
    </w:p>
    <w:p w:rsidR="00380E18" w:rsidRPr="00AF7D70" w:rsidRDefault="00380E18" w:rsidP="00380E18">
      <w:pPr>
        <w:pStyle w:val="NormalWeb"/>
      </w:pPr>
      <w:r w:rsidRPr="00AF7D70">
        <w:rPr>
          <w:noProof/>
          <w:color w:val="0000FF"/>
          <w:lang w:val="af-ZA" w:eastAsia="af-ZA"/>
        </w:rPr>
        <w:lastRenderedPageBreak/>
        <w:drawing>
          <wp:inline distT="0" distB="0" distL="0" distR="0">
            <wp:extent cx="4192905" cy="3204210"/>
            <wp:effectExtent l="19050" t="0" r="0" b="0"/>
            <wp:docPr id="430" name="Picture 130" descr="Modify array menu2.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odify array menu2.jpg">
                      <a:hlinkClick r:id="rId98"/>
                    </pic:cNvPr>
                    <pic:cNvPicPr>
                      <a:picLocks noChangeAspect="1" noChangeArrowheads="1"/>
                    </pic:cNvPicPr>
                  </pic:nvPicPr>
                  <pic:blipFill>
                    <a:blip r:embed="rId99"/>
                    <a:srcRect/>
                    <a:stretch>
                      <a:fillRect/>
                    </a:stretch>
                  </pic:blipFill>
                  <pic:spPr bwMode="auto">
                    <a:xfrm>
                      <a:off x="0" y="0"/>
                      <a:ext cx="4192905" cy="3204210"/>
                    </a:xfrm>
                    <a:prstGeom prst="rect">
                      <a:avLst/>
                    </a:prstGeom>
                    <a:noFill/>
                    <a:ln w="9525">
                      <a:noFill/>
                      <a:miter lim="800000"/>
                      <a:headEnd/>
                      <a:tailEnd/>
                    </a:ln>
                  </pic:spPr>
                </pic:pic>
              </a:graphicData>
            </a:graphic>
          </wp:inline>
        </w:drawing>
      </w:r>
    </w:p>
    <w:p w:rsidR="00FD6860" w:rsidRPr="00AF7D70" w:rsidRDefault="00FD6860" w:rsidP="00380E18">
      <w:pPr>
        <w:pStyle w:val="NormalWeb"/>
      </w:pPr>
    </w:p>
    <w:p w:rsidR="00380E18" w:rsidRPr="00AF7D70" w:rsidRDefault="00380E18" w:rsidP="00380E18">
      <w:pPr>
        <w:pStyle w:val="NormalWeb"/>
      </w:pPr>
      <w:r w:rsidRPr="00AF7D70">
        <w:t xml:space="preserve">The polar array rotates around the center point which you can select by clicking on the center point button in the array window. </w:t>
      </w:r>
    </w:p>
    <w:p w:rsidR="00380E18" w:rsidRPr="00AF7D70" w:rsidRDefault="00380E18" w:rsidP="00380E18">
      <w:pPr>
        <w:pStyle w:val="NormalWeb"/>
      </w:pPr>
      <w:r w:rsidRPr="00AF7D70">
        <w:rPr>
          <w:noProof/>
          <w:color w:val="0000FF"/>
          <w:lang w:val="af-ZA" w:eastAsia="af-ZA"/>
        </w:rPr>
        <w:drawing>
          <wp:inline distT="0" distB="0" distL="0" distR="0">
            <wp:extent cx="1427480" cy="1903095"/>
            <wp:effectExtent l="19050" t="0" r="1270" b="0"/>
            <wp:docPr id="431" name="Picture 131" descr="Modify array4.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odify array4.jpg">
                      <a:hlinkClick r:id="rId100"/>
                    </pic:cNvPr>
                    <pic:cNvPicPr>
                      <a:picLocks noChangeAspect="1" noChangeArrowheads="1"/>
                    </pic:cNvPicPr>
                  </pic:nvPicPr>
                  <pic:blipFill>
                    <a:blip r:embed="rId101"/>
                    <a:srcRect/>
                    <a:stretch>
                      <a:fillRect/>
                    </a:stretch>
                  </pic:blipFill>
                  <pic:spPr bwMode="auto">
                    <a:xfrm>
                      <a:off x="0" y="0"/>
                      <a:ext cx="1427480" cy="1903095"/>
                    </a:xfrm>
                    <a:prstGeom prst="rect">
                      <a:avLst/>
                    </a:prstGeom>
                    <a:noFill/>
                    <a:ln w="9525">
                      <a:noFill/>
                      <a:miter lim="800000"/>
                      <a:headEnd/>
                      <a:tailEnd/>
                    </a:ln>
                  </pic:spPr>
                </pic:pic>
              </a:graphicData>
            </a:graphic>
          </wp:inline>
        </w:drawing>
      </w:r>
    </w:p>
    <w:p w:rsidR="003D0FDB" w:rsidRPr="00AF7D70" w:rsidRDefault="006C7F31" w:rsidP="00380E18">
      <w:pPr>
        <w:pStyle w:val="NormalWeb"/>
      </w:pPr>
      <w:r w:rsidRPr="006C7F31">
        <w:rPr>
          <w:noProof/>
        </w:rPr>
        <w:pict>
          <v:shape id="_x0000_s1076" type="#_x0000_t202" style="position:absolute;margin-left:158.45pt;margin-top:15.6pt;width:56pt;height:43.1pt;z-index:-251612160" stroked="f">
            <v:textbox style="mso-next-textbox:#_x0000_s1076">
              <w:txbxContent>
                <w:p w:rsidR="0054695F" w:rsidRDefault="0054695F">
                  <w:r w:rsidRPr="003D0FDB">
                    <w:rPr>
                      <w:noProof/>
                      <w:lang w:val="af-ZA" w:eastAsia="af-ZA"/>
                    </w:rPr>
                    <w:drawing>
                      <wp:inline distT="0" distB="0" distL="0" distR="0">
                        <wp:extent cx="504581" cy="504581"/>
                        <wp:effectExtent l="19050" t="0" r="0" b="0"/>
                        <wp:docPr id="1153" name="Picture 132" descr="Mirror.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irror.png">
                                  <a:hlinkClick r:id="rId102"/>
                                </pic:cNvPr>
                                <pic:cNvPicPr>
                                  <a:picLocks noChangeAspect="1" noChangeArrowheads="1"/>
                                </pic:cNvPicPr>
                              </pic:nvPicPr>
                              <pic:blipFill>
                                <a:blip r:embed="rId103"/>
                                <a:srcRect/>
                                <a:stretch>
                                  <a:fillRect/>
                                </a:stretch>
                              </pic:blipFill>
                              <pic:spPr bwMode="auto">
                                <a:xfrm>
                                  <a:off x="0" y="0"/>
                                  <a:ext cx="509357" cy="509357"/>
                                </a:xfrm>
                                <a:prstGeom prst="rect">
                                  <a:avLst/>
                                </a:prstGeom>
                                <a:noFill/>
                                <a:ln w="9525">
                                  <a:noFill/>
                                  <a:miter lim="800000"/>
                                  <a:headEnd/>
                                  <a:tailEnd/>
                                </a:ln>
                              </pic:spPr>
                            </pic:pic>
                          </a:graphicData>
                        </a:graphic>
                      </wp:inline>
                    </w:drawing>
                  </w:r>
                </w:p>
              </w:txbxContent>
            </v:textbox>
          </v:shape>
        </w:pict>
      </w:r>
    </w:p>
    <w:p w:rsidR="003D0FDB" w:rsidRPr="00AF7D70" w:rsidRDefault="00FD6860" w:rsidP="003D0FDB">
      <w:pPr>
        <w:pStyle w:val="NormalWeb"/>
        <w:numPr>
          <w:ilvl w:val="0"/>
          <w:numId w:val="9"/>
        </w:numPr>
        <w:rPr>
          <w:b/>
        </w:rPr>
      </w:pPr>
      <w:r w:rsidRPr="00AF7D70">
        <w:rPr>
          <w:b/>
        </w:rPr>
        <w:t>The mirror command</w:t>
      </w:r>
    </w:p>
    <w:p w:rsidR="00E77060" w:rsidRPr="00AF7D70" w:rsidRDefault="00E77060" w:rsidP="00380E18">
      <w:pPr>
        <w:pStyle w:val="NormalWeb"/>
        <w:rPr>
          <w:b/>
        </w:rPr>
      </w:pPr>
      <w:r w:rsidRPr="00AF7D70">
        <w:t>The mirror command is used to c</w:t>
      </w:r>
      <w:r w:rsidR="00380E18" w:rsidRPr="00AF7D70">
        <w:t>reate a mirror image of a</w:t>
      </w:r>
      <w:r w:rsidRPr="00AF7D70">
        <w:t>n</w:t>
      </w:r>
      <w:r w:rsidR="00380E18" w:rsidRPr="00AF7D70">
        <w:t xml:space="preserve"> object. It is useful for creating symmetrical objects because you can quickly draw half the object and then mirror it instead of drawing the entire object. </w:t>
      </w:r>
    </w:p>
    <w:p w:rsidR="00380E18" w:rsidRPr="00AF7D70" w:rsidRDefault="00380E18" w:rsidP="00380E18">
      <w:pPr>
        <w:pStyle w:val="NormalWeb"/>
        <w:rPr>
          <w:b/>
        </w:rPr>
      </w:pPr>
      <w:r w:rsidRPr="00AF7D70">
        <w:t xml:space="preserve">You flip the object about an axis called a mirror line to create a mirror image. First select the object. To specify the temporary mirror line, you enter two points. You can choose whether to delete [y] or retain the original [n] object. </w:t>
      </w:r>
    </w:p>
    <w:p w:rsidR="00380E18" w:rsidRPr="00AF7D70" w:rsidRDefault="00380E18" w:rsidP="00380E18">
      <w:pPr>
        <w:pStyle w:val="NormalWeb"/>
      </w:pPr>
      <w:r w:rsidRPr="00AF7D70">
        <w:lastRenderedPageBreak/>
        <w:br/>
      </w:r>
      <w:r w:rsidRPr="00AF7D70">
        <w:rPr>
          <w:noProof/>
          <w:color w:val="0000FF"/>
          <w:lang w:val="af-ZA" w:eastAsia="af-ZA"/>
        </w:rPr>
        <w:drawing>
          <wp:inline distT="0" distB="0" distL="0" distR="0">
            <wp:extent cx="1189355" cy="1903095"/>
            <wp:effectExtent l="19050" t="0" r="0" b="0"/>
            <wp:docPr id="433" name="Picture 133" descr="Modify mirror1.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odify mirror1.jpg">
                      <a:hlinkClick r:id="rId104"/>
                    </pic:cNvPr>
                    <pic:cNvPicPr>
                      <a:picLocks noChangeAspect="1" noChangeArrowheads="1"/>
                    </pic:cNvPicPr>
                  </pic:nvPicPr>
                  <pic:blipFill>
                    <a:blip r:embed="rId105"/>
                    <a:srcRect/>
                    <a:stretch>
                      <a:fillRect/>
                    </a:stretch>
                  </pic:blipFill>
                  <pic:spPr bwMode="auto">
                    <a:xfrm>
                      <a:off x="0" y="0"/>
                      <a:ext cx="1189355"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378710" cy="1903095"/>
            <wp:effectExtent l="19050" t="0" r="2540" b="0"/>
            <wp:docPr id="434" name="Picture 134" descr="Modify mirror2.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odify mirror2.jpg">
                      <a:hlinkClick r:id="rId106"/>
                    </pic:cNvPr>
                    <pic:cNvPicPr>
                      <a:picLocks noChangeAspect="1" noChangeArrowheads="1"/>
                    </pic:cNvPicPr>
                  </pic:nvPicPr>
                  <pic:blipFill>
                    <a:blip r:embed="rId107"/>
                    <a:srcRect/>
                    <a:stretch>
                      <a:fillRect/>
                    </a:stretch>
                  </pic:blipFill>
                  <pic:spPr bwMode="auto">
                    <a:xfrm>
                      <a:off x="0" y="0"/>
                      <a:ext cx="237871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378710" cy="1903095"/>
            <wp:effectExtent l="19050" t="0" r="2540" b="0"/>
            <wp:docPr id="435" name="Picture 135" descr="Modify mirror3.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odify mirror3.jpg">
                      <a:hlinkClick r:id="rId108"/>
                    </pic:cNvPr>
                    <pic:cNvPicPr>
                      <a:picLocks noChangeAspect="1" noChangeArrowheads="1"/>
                    </pic:cNvPicPr>
                  </pic:nvPicPr>
                  <pic:blipFill>
                    <a:blip r:embed="rId109"/>
                    <a:srcRect/>
                    <a:stretch>
                      <a:fillRect/>
                    </a:stretch>
                  </pic:blipFill>
                  <pic:spPr bwMode="auto">
                    <a:xfrm>
                      <a:off x="0" y="0"/>
                      <a:ext cx="237871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1189355" cy="1903095"/>
            <wp:effectExtent l="19050" t="0" r="0" b="0"/>
            <wp:docPr id="436" name="Picture 136" descr="Modify mirror4.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odify mirror4.jpg">
                      <a:hlinkClick r:id="rId110"/>
                    </pic:cNvPr>
                    <pic:cNvPicPr>
                      <a:picLocks noChangeAspect="1" noChangeArrowheads="1"/>
                    </pic:cNvPicPr>
                  </pic:nvPicPr>
                  <pic:blipFill>
                    <a:blip r:embed="rId111"/>
                    <a:srcRect/>
                    <a:stretch>
                      <a:fillRect/>
                    </a:stretch>
                  </pic:blipFill>
                  <pic:spPr bwMode="auto">
                    <a:xfrm>
                      <a:off x="0" y="0"/>
                      <a:ext cx="1189355" cy="1903095"/>
                    </a:xfrm>
                    <a:prstGeom prst="rect">
                      <a:avLst/>
                    </a:prstGeom>
                    <a:noFill/>
                    <a:ln w="9525">
                      <a:noFill/>
                      <a:miter lim="800000"/>
                      <a:headEnd/>
                      <a:tailEnd/>
                    </a:ln>
                  </pic:spPr>
                </pic:pic>
              </a:graphicData>
            </a:graphic>
          </wp:inline>
        </w:drawing>
      </w:r>
    </w:p>
    <w:p w:rsidR="00380E18" w:rsidRPr="00AF7D70" w:rsidRDefault="006C7F31" w:rsidP="00380E18">
      <w:pPr>
        <w:pStyle w:val="NormalWeb"/>
      </w:pPr>
      <w:r w:rsidRPr="006C7F31">
        <w:rPr>
          <w:noProof/>
        </w:rPr>
        <w:pict>
          <v:shape id="_x0000_s1077" type="#_x0000_t202" style="position:absolute;margin-left:158.45pt;margin-top:18.05pt;width:49.85pt;height:40.6pt;z-index:-251611136" stroked="f">
            <v:textbox style="mso-next-textbox:#_x0000_s1077">
              <w:txbxContent>
                <w:p w:rsidR="0054695F" w:rsidRDefault="0054695F">
                  <w:r w:rsidRPr="00E77060">
                    <w:rPr>
                      <w:noProof/>
                      <w:lang w:val="af-ZA" w:eastAsia="af-ZA"/>
                    </w:rPr>
                    <w:drawing>
                      <wp:inline distT="0" distB="0" distL="0" distR="0">
                        <wp:extent cx="457689" cy="457689"/>
                        <wp:effectExtent l="19050" t="0" r="0" b="0"/>
                        <wp:docPr id="1077" name="Picture 137" descr="Scale.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cale.png">
                                  <a:hlinkClick r:id="rId112"/>
                                </pic:cNvPr>
                                <pic:cNvPicPr>
                                  <a:picLocks noChangeAspect="1" noChangeArrowheads="1"/>
                                </pic:cNvPicPr>
                              </pic:nvPicPr>
                              <pic:blipFill>
                                <a:blip r:embed="rId113"/>
                                <a:srcRect/>
                                <a:stretch>
                                  <a:fillRect/>
                                </a:stretch>
                              </pic:blipFill>
                              <pic:spPr bwMode="auto">
                                <a:xfrm>
                                  <a:off x="0" y="0"/>
                                  <a:ext cx="462024" cy="462024"/>
                                </a:xfrm>
                                <a:prstGeom prst="rect">
                                  <a:avLst/>
                                </a:prstGeom>
                                <a:noFill/>
                                <a:ln w="9525">
                                  <a:noFill/>
                                  <a:miter lim="800000"/>
                                  <a:headEnd/>
                                  <a:tailEnd/>
                                </a:ln>
                              </pic:spPr>
                            </pic:pic>
                          </a:graphicData>
                        </a:graphic>
                      </wp:inline>
                    </w:drawing>
                  </w:r>
                </w:p>
              </w:txbxContent>
            </v:textbox>
          </v:shape>
        </w:pict>
      </w:r>
    </w:p>
    <w:p w:rsidR="00380E18" w:rsidRPr="00AF7D70" w:rsidRDefault="00E77060" w:rsidP="00380E18">
      <w:pPr>
        <w:pStyle w:val="NoSpacing"/>
        <w:numPr>
          <w:ilvl w:val="0"/>
          <w:numId w:val="9"/>
        </w:numPr>
        <w:rPr>
          <w:b/>
        </w:rPr>
      </w:pPr>
      <w:r w:rsidRPr="00AF7D70">
        <w:rPr>
          <w:b/>
        </w:rPr>
        <w:t>The scale command</w:t>
      </w:r>
    </w:p>
    <w:p w:rsidR="00380E18" w:rsidRPr="00AF7D70" w:rsidRDefault="00E77060" w:rsidP="00380E18">
      <w:pPr>
        <w:pStyle w:val="NormalWeb"/>
      </w:pPr>
      <w:r w:rsidRPr="00AF7D70">
        <w:t>The</w:t>
      </w:r>
      <w:r w:rsidR="00380E18" w:rsidRPr="00AF7D70">
        <w:rPr>
          <w:b/>
        </w:rPr>
        <w:t>scale</w:t>
      </w:r>
      <w:r w:rsidRPr="00AF7D70">
        <w:t>command is used either to enlarge</w:t>
      </w:r>
      <w:r w:rsidR="007E6C67" w:rsidRPr="00AF7D70">
        <w:t xml:space="preserve"> or reduce </w:t>
      </w:r>
      <w:r w:rsidR="00380E18" w:rsidRPr="00AF7D70">
        <w:t>an object</w:t>
      </w:r>
      <w:r w:rsidR="007E6C67" w:rsidRPr="00AF7D70">
        <w:t>. You can start by</w:t>
      </w:r>
      <w:r w:rsidR="00380E18" w:rsidRPr="00AF7D70">
        <w:t xml:space="preserve"> specify</w:t>
      </w:r>
      <w:r w:rsidR="007E6C67" w:rsidRPr="00AF7D70">
        <w:t>ing a base point and a length</w:t>
      </w:r>
      <w:r w:rsidR="00380E18" w:rsidRPr="00AF7D70">
        <w:t xml:space="preserve"> which will give a scale factor. A scale factor greater than 1 enlarges the object. It is also possible to scale an object using a reference object. This method scales the object equally in all directions. </w:t>
      </w:r>
    </w:p>
    <w:p w:rsidR="00380E18" w:rsidRPr="00AF7D70" w:rsidRDefault="00380E18" w:rsidP="00380E18">
      <w:pPr>
        <w:pStyle w:val="NormalWeb"/>
      </w:pPr>
      <w:r w:rsidRPr="00AF7D70">
        <w:t xml:space="preserve">Scaling using a scale factor: Select the object; type sc in the command line; scale factor; [enter] </w:t>
      </w:r>
    </w:p>
    <w:p w:rsidR="00380E18" w:rsidRPr="00AF7D70" w:rsidRDefault="00380E18" w:rsidP="00380E18">
      <w:pPr>
        <w:pStyle w:val="NormalWeb"/>
      </w:pPr>
      <w:r w:rsidRPr="00AF7D70">
        <w:t xml:space="preserve">Scaling using a reference: Select the object; type sc in the command line; specify base point; choose r to use reference; specify the reference length of the original object; specify the new length of the original object. </w:t>
      </w:r>
    </w:p>
    <w:p w:rsidR="00380E18" w:rsidRPr="00AF7D70" w:rsidRDefault="00380E18" w:rsidP="00380E18">
      <w:pPr>
        <w:pStyle w:val="NormalWeb"/>
      </w:pPr>
    </w:p>
    <w:p w:rsidR="00380E18" w:rsidRPr="00AF7D70" w:rsidRDefault="00380E18" w:rsidP="00380E18">
      <w:pPr>
        <w:pStyle w:val="NormalWeb"/>
      </w:pPr>
      <w:r w:rsidRPr="00AF7D70">
        <w:rPr>
          <w:noProof/>
          <w:color w:val="0000FF"/>
          <w:lang w:val="af-ZA" w:eastAsia="af-ZA"/>
        </w:rPr>
        <w:lastRenderedPageBreak/>
        <w:drawing>
          <wp:inline distT="0" distB="0" distL="0" distR="0">
            <wp:extent cx="1427480" cy="1903095"/>
            <wp:effectExtent l="19050" t="0" r="1270" b="0"/>
            <wp:docPr id="438" name="Picture 138" descr="Modify scale1.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odify scale1.jpg">
                      <a:hlinkClick r:id="rId114"/>
                    </pic:cNvPr>
                    <pic:cNvPicPr>
                      <a:picLocks noChangeAspect="1" noChangeArrowheads="1"/>
                    </pic:cNvPicPr>
                  </pic:nvPicPr>
                  <pic:blipFill>
                    <a:blip r:embed="rId115"/>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854960" cy="1903095"/>
            <wp:effectExtent l="19050" t="0" r="2540" b="0"/>
            <wp:docPr id="439" name="Picture 139" descr="Modify scale2.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odify scale2.jpg">
                      <a:hlinkClick r:id="rId116"/>
                    </pic:cNvPr>
                    <pic:cNvPicPr>
                      <a:picLocks noChangeAspect="1" noChangeArrowheads="1"/>
                    </pic:cNvPicPr>
                  </pic:nvPicPr>
                  <pic:blipFill>
                    <a:blip r:embed="rId117"/>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color w:val="0000FF"/>
          <w:lang w:val="af-ZA" w:eastAsia="af-ZA"/>
        </w:rPr>
        <w:drawing>
          <wp:inline distT="0" distB="0" distL="0" distR="0">
            <wp:extent cx="2854960" cy="1903095"/>
            <wp:effectExtent l="19050" t="0" r="2540" b="0"/>
            <wp:docPr id="440" name="Picture 140" descr="Modify scale3.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odify scale3.jpg">
                      <a:hlinkClick r:id="rId118"/>
                    </pic:cNvPr>
                    <pic:cNvPicPr>
                      <a:picLocks noChangeAspect="1" noChangeArrowheads="1"/>
                    </pic:cNvPicPr>
                  </pic:nvPicPr>
                  <pic:blipFill>
                    <a:blip r:embed="rId119"/>
                    <a:srcRect/>
                    <a:stretch>
                      <a:fillRect/>
                    </a:stretch>
                  </pic:blipFill>
                  <pic:spPr bwMode="auto">
                    <a:xfrm>
                      <a:off x="0" y="0"/>
                      <a:ext cx="2854960" cy="1903095"/>
                    </a:xfrm>
                    <a:prstGeom prst="rect">
                      <a:avLst/>
                    </a:prstGeom>
                    <a:noFill/>
                    <a:ln w="9525">
                      <a:noFill/>
                      <a:miter lim="800000"/>
                      <a:headEnd/>
                      <a:tailEnd/>
                    </a:ln>
                  </pic:spPr>
                </pic:pic>
              </a:graphicData>
            </a:graphic>
          </wp:inline>
        </w:drawing>
      </w:r>
    </w:p>
    <w:p w:rsidR="00380E18" w:rsidRPr="00AF7D70" w:rsidRDefault="00380E18" w:rsidP="00380E18">
      <w:pPr>
        <w:pStyle w:val="NoSpacing"/>
      </w:pPr>
      <w:r w:rsidRPr="00AF7D70">
        <w:br/>
      </w:r>
      <w:r w:rsidRPr="00AF7D70">
        <w:rPr>
          <w:noProof/>
          <w:lang w:val="af-ZA" w:eastAsia="af-ZA"/>
        </w:rPr>
        <w:drawing>
          <wp:inline distT="0" distB="0" distL="0" distR="0">
            <wp:extent cx="1427480" cy="1903095"/>
            <wp:effectExtent l="19050" t="0" r="1270" b="0"/>
            <wp:docPr id="441" name="Picture 141" descr="Modify scale4.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odify scale4.jpg">
                      <a:hlinkClick r:id="rId120"/>
                    </pic:cNvPr>
                    <pic:cNvPicPr>
                      <a:picLocks noChangeAspect="1" noChangeArrowheads="1"/>
                    </pic:cNvPicPr>
                  </pic:nvPicPr>
                  <pic:blipFill>
                    <a:blip r:embed="rId121"/>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2854960" cy="1903095"/>
            <wp:effectExtent l="19050" t="0" r="2540" b="0"/>
            <wp:docPr id="442" name="Picture 142" descr="Modify scale5.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odify scale5.jpg">
                      <a:hlinkClick r:id="rId122"/>
                    </pic:cNvPr>
                    <pic:cNvPicPr>
                      <a:picLocks noChangeAspect="1" noChangeArrowheads="1"/>
                    </pic:cNvPicPr>
                  </pic:nvPicPr>
                  <pic:blipFill>
                    <a:blip r:embed="rId123"/>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2854960" cy="1903095"/>
            <wp:effectExtent l="19050" t="0" r="2540" b="0"/>
            <wp:docPr id="443" name="Picture 143" descr="Modify scale6.jp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odify scale6.jpg">
                      <a:hlinkClick r:id="rId124"/>
                    </pic:cNvPr>
                    <pic:cNvPicPr>
                      <a:picLocks noChangeAspect="1" noChangeArrowheads="1"/>
                    </pic:cNvPicPr>
                  </pic:nvPicPr>
                  <pic:blipFill>
                    <a:blip r:embed="rId125"/>
                    <a:srcRect/>
                    <a:stretch>
                      <a:fillRect/>
                    </a:stretch>
                  </pic:blipFill>
                  <pic:spPr bwMode="auto">
                    <a:xfrm>
                      <a:off x="0" y="0"/>
                      <a:ext cx="2854960" cy="1903095"/>
                    </a:xfrm>
                    <a:prstGeom prst="rect">
                      <a:avLst/>
                    </a:prstGeom>
                    <a:noFill/>
                    <a:ln w="9525">
                      <a:noFill/>
                      <a:miter lim="800000"/>
                      <a:headEnd/>
                      <a:tailEnd/>
                    </a:ln>
                  </pic:spPr>
                </pic:pic>
              </a:graphicData>
            </a:graphic>
          </wp:inline>
        </w:drawing>
      </w:r>
    </w:p>
    <w:p w:rsidR="00380E18" w:rsidRPr="00AF7D70" w:rsidRDefault="00380E18" w:rsidP="00380E18">
      <w:pPr>
        <w:pStyle w:val="NoSpacing"/>
      </w:pPr>
      <w:r w:rsidRPr="00AF7D70">
        <w:lastRenderedPageBreak/>
        <w:br/>
      </w:r>
      <w:r w:rsidRPr="00AF7D70">
        <w:rPr>
          <w:noProof/>
          <w:lang w:val="af-ZA" w:eastAsia="af-ZA"/>
        </w:rPr>
        <w:drawing>
          <wp:inline distT="0" distB="0" distL="0" distR="0">
            <wp:extent cx="2854960" cy="1903095"/>
            <wp:effectExtent l="19050" t="0" r="2540" b="0"/>
            <wp:docPr id="444" name="Picture 144" descr="Modify scale7.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odify scale7.jpg">
                      <a:hlinkClick r:id="rId126"/>
                    </pic:cNvPr>
                    <pic:cNvPicPr>
                      <a:picLocks noChangeAspect="1" noChangeArrowheads="1"/>
                    </pic:cNvPicPr>
                  </pic:nvPicPr>
                  <pic:blipFill>
                    <a:blip r:embed="rId127"/>
                    <a:srcRect/>
                    <a:stretch>
                      <a:fillRect/>
                    </a:stretch>
                  </pic:blipFill>
                  <pic:spPr bwMode="auto">
                    <a:xfrm>
                      <a:off x="0" y="0"/>
                      <a:ext cx="2854960" cy="1903095"/>
                    </a:xfrm>
                    <a:prstGeom prst="rect">
                      <a:avLst/>
                    </a:prstGeom>
                    <a:noFill/>
                    <a:ln w="9525">
                      <a:noFill/>
                      <a:miter lim="800000"/>
                      <a:headEnd/>
                      <a:tailEnd/>
                    </a:ln>
                  </pic:spPr>
                </pic:pic>
              </a:graphicData>
            </a:graphic>
          </wp:inline>
        </w:drawing>
      </w:r>
    </w:p>
    <w:p w:rsidR="00380E18" w:rsidRPr="00AF7D70" w:rsidRDefault="00380E18" w:rsidP="00380E18">
      <w:pPr>
        <w:pStyle w:val="NoSpacing"/>
      </w:pPr>
    </w:p>
    <w:p w:rsidR="007E6C67" w:rsidRPr="00AF7D70" w:rsidRDefault="007E6C67" w:rsidP="00380E18">
      <w:pPr>
        <w:pStyle w:val="NoSpacing"/>
        <w:rPr>
          <w:rStyle w:val="mw-headline"/>
        </w:rPr>
      </w:pPr>
    </w:p>
    <w:p w:rsidR="007E6C67" w:rsidRPr="00AF7D70" w:rsidRDefault="006C7F31" w:rsidP="00380E18">
      <w:pPr>
        <w:pStyle w:val="NoSpacing"/>
        <w:rPr>
          <w:rStyle w:val="mw-headline"/>
        </w:rPr>
      </w:pPr>
      <w:r w:rsidRPr="006C7F31">
        <w:rPr>
          <w:noProof/>
        </w:rPr>
        <w:pict>
          <v:shape id="_x0000_s1078" type="#_x0000_t202" style="position:absolute;margin-left:156.6pt;margin-top:.45pt;width:55.4pt;height:42.45pt;z-index:-251610112" stroked="f">
            <v:textbox style="mso-next-textbox:#_x0000_s1078">
              <w:txbxContent>
                <w:p w:rsidR="0054695F" w:rsidRDefault="0054695F">
                  <w:r w:rsidRPr="007E6C67">
                    <w:rPr>
                      <w:noProof/>
                      <w:lang w:val="af-ZA" w:eastAsia="af-ZA"/>
                    </w:rPr>
                    <w:drawing>
                      <wp:inline distT="0" distB="0" distL="0" distR="0">
                        <wp:extent cx="504581" cy="504581"/>
                        <wp:effectExtent l="19050" t="0" r="0" b="0"/>
                        <wp:docPr id="1078" name="Picture 145" descr="Fillet.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Fillet.png">
                                  <a:hlinkClick r:id="rId128"/>
                                </pic:cNvPr>
                                <pic:cNvPicPr>
                                  <a:picLocks noChangeAspect="1" noChangeArrowheads="1"/>
                                </pic:cNvPicPr>
                              </pic:nvPicPr>
                              <pic:blipFill>
                                <a:blip r:embed="rId129"/>
                                <a:srcRect/>
                                <a:stretch>
                                  <a:fillRect/>
                                </a:stretch>
                              </pic:blipFill>
                              <pic:spPr bwMode="auto">
                                <a:xfrm>
                                  <a:off x="0" y="0"/>
                                  <a:ext cx="509360" cy="509360"/>
                                </a:xfrm>
                                <a:prstGeom prst="rect">
                                  <a:avLst/>
                                </a:prstGeom>
                                <a:noFill/>
                                <a:ln w="9525">
                                  <a:noFill/>
                                  <a:miter lim="800000"/>
                                  <a:headEnd/>
                                  <a:tailEnd/>
                                </a:ln>
                              </pic:spPr>
                            </pic:pic>
                          </a:graphicData>
                        </a:graphic>
                      </wp:inline>
                    </w:drawing>
                  </w:r>
                </w:p>
              </w:txbxContent>
            </v:textbox>
          </v:shape>
        </w:pict>
      </w:r>
    </w:p>
    <w:p w:rsidR="007E6C67" w:rsidRPr="00AF7D70" w:rsidRDefault="007E6C67" w:rsidP="007E6C67">
      <w:pPr>
        <w:pStyle w:val="NoSpacing"/>
        <w:numPr>
          <w:ilvl w:val="0"/>
          <w:numId w:val="9"/>
        </w:numPr>
        <w:rPr>
          <w:rStyle w:val="mw-headline"/>
          <w:b/>
        </w:rPr>
      </w:pPr>
      <w:r w:rsidRPr="00AF7D70">
        <w:rPr>
          <w:rStyle w:val="mw-headline"/>
          <w:b/>
        </w:rPr>
        <w:t>The fillet command</w:t>
      </w:r>
    </w:p>
    <w:p w:rsidR="00380E18" w:rsidRPr="00AF7D70" w:rsidRDefault="00380E18" w:rsidP="00380E18">
      <w:pPr>
        <w:pStyle w:val="NoSpacing"/>
      </w:pPr>
    </w:p>
    <w:p w:rsidR="00380E18" w:rsidRPr="00AF7D70" w:rsidRDefault="00380E18" w:rsidP="00380E18">
      <w:pPr>
        <w:pStyle w:val="NoSpacing"/>
      </w:pPr>
      <w:r w:rsidRPr="00AF7D70">
        <w:t xml:space="preserve">You can use the </w:t>
      </w:r>
      <w:r w:rsidRPr="00AF7D70">
        <w:rPr>
          <w:b/>
        </w:rPr>
        <w:t>fillet</w:t>
      </w:r>
      <w:r w:rsidRPr="00AF7D70">
        <w:t xml:space="preserve"> tool to connect two objects with an arc with a specified radius. The inside corner is called a fillet and an outside corner is called a round. </w:t>
      </w:r>
    </w:p>
    <w:p w:rsidR="00380E18" w:rsidRPr="00AF7D70" w:rsidRDefault="00380E18" w:rsidP="00380E18">
      <w:pPr>
        <w:pStyle w:val="NoSpacing"/>
      </w:pPr>
      <w:r w:rsidRPr="00AF7D70">
        <w:t xml:space="preserve">To fillet: type f in the command line; type R for the radius (optional); specify the radius; [enter]; select the first line; select the second line. </w:t>
      </w:r>
    </w:p>
    <w:p w:rsidR="00380E18" w:rsidRPr="00AF7D70" w:rsidRDefault="00380E18" w:rsidP="00380E18">
      <w:pPr>
        <w:pStyle w:val="NoSpacing"/>
      </w:pPr>
      <w:r w:rsidRPr="00AF7D70">
        <w:br/>
      </w:r>
      <w:r w:rsidRPr="00AF7D70">
        <w:rPr>
          <w:noProof/>
          <w:lang w:val="af-ZA" w:eastAsia="af-ZA"/>
        </w:rPr>
        <w:drawing>
          <wp:inline distT="0" distB="0" distL="0" distR="0">
            <wp:extent cx="1427480" cy="1903095"/>
            <wp:effectExtent l="19050" t="0" r="1270" b="0"/>
            <wp:docPr id="446" name="Picture 146" descr="Modify fillet1 ok.jp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odify fillet1 ok.jpg">
                      <a:hlinkClick r:id="rId130"/>
                    </pic:cNvPr>
                    <pic:cNvPicPr>
                      <a:picLocks noChangeAspect="1" noChangeArrowheads="1"/>
                    </pic:cNvPicPr>
                  </pic:nvPicPr>
                  <pic:blipFill>
                    <a:blip r:embed="rId131"/>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2854960" cy="1903095"/>
            <wp:effectExtent l="19050" t="0" r="2540" b="0"/>
            <wp:docPr id="447" name="Picture 147" descr="Modify fillet2 ok.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odify fillet2 ok.jpg">
                      <a:hlinkClick r:id="rId132"/>
                    </pic:cNvPr>
                    <pic:cNvPicPr>
                      <a:picLocks noChangeAspect="1" noChangeArrowheads="1"/>
                    </pic:cNvPicPr>
                  </pic:nvPicPr>
                  <pic:blipFill>
                    <a:blip r:embed="rId133"/>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2854960" cy="1903095"/>
            <wp:effectExtent l="19050" t="0" r="2540" b="0"/>
            <wp:docPr id="448" name="Picture 148" descr="Modify fillet3 ok.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odify fillet3 ok.jpg">
                      <a:hlinkClick r:id="rId134"/>
                    </pic:cNvPr>
                    <pic:cNvPicPr>
                      <a:picLocks noChangeAspect="1" noChangeArrowheads="1"/>
                    </pic:cNvPicPr>
                  </pic:nvPicPr>
                  <pic:blipFill>
                    <a:blip r:embed="rId135"/>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1427480" cy="1903095"/>
            <wp:effectExtent l="19050" t="0" r="1270" b="0"/>
            <wp:docPr id="449" name="Picture 149" descr="Modify fillet5.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odify fillet5.jpg">
                      <a:hlinkClick r:id="rId136"/>
                    </pic:cNvPr>
                    <pic:cNvPicPr>
                      <a:picLocks noChangeAspect="1" noChangeArrowheads="1"/>
                    </pic:cNvPicPr>
                  </pic:nvPicPr>
                  <pic:blipFill>
                    <a:blip r:embed="rId137"/>
                    <a:srcRect/>
                    <a:stretch>
                      <a:fillRect/>
                    </a:stretch>
                  </pic:blipFill>
                  <pic:spPr bwMode="auto">
                    <a:xfrm>
                      <a:off x="0" y="0"/>
                      <a:ext cx="1427480" cy="1903095"/>
                    </a:xfrm>
                    <a:prstGeom prst="rect">
                      <a:avLst/>
                    </a:prstGeom>
                    <a:noFill/>
                    <a:ln w="9525">
                      <a:noFill/>
                      <a:miter lim="800000"/>
                      <a:headEnd/>
                      <a:tailEnd/>
                    </a:ln>
                  </pic:spPr>
                </pic:pic>
              </a:graphicData>
            </a:graphic>
          </wp:inline>
        </w:drawing>
      </w:r>
    </w:p>
    <w:p w:rsidR="00380E18" w:rsidRPr="00AF7D70" w:rsidRDefault="00380E18" w:rsidP="00380E18">
      <w:pPr>
        <w:pStyle w:val="NoSpacing"/>
      </w:pPr>
      <w:r w:rsidRPr="00AF7D70">
        <w:t xml:space="preserve">Chamfer is almost identical, but it will will make a straight line instead of an arc. </w:t>
      </w:r>
    </w:p>
    <w:p w:rsidR="00AF7D70" w:rsidRDefault="00AF7D70">
      <w:r>
        <w:br w:type="page"/>
      </w:r>
    </w:p>
    <w:p w:rsidR="00CD12B2" w:rsidRPr="00AF7D70" w:rsidRDefault="00CD12B2" w:rsidP="00380E18">
      <w:pPr>
        <w:pStyle w:val="NoSpacing"/>
        <w:rPr>
          <w:rStyle w:val="mw-headline"/>
        </w:rPr>
      </w:pPr>
    </w:p>
    <w:p w:rsidR="00281199" w:rsidRPr="00AF7D70" w:rsidRDefault="006C7F31" w:rsidP="00380E18">
      <w:pPr>
        <w:pStyle w:val="NoSpacing"/>
        <w:rPr>
          <w:rStyle w:val="mw-headline"/>
        </w:rPr>
      </w:pPr>
      <w:r w:rsidRPr="006C7F31">
        <w:rPr>
          <w:noProof/>
        </w:rPr>
        <w:pict>
          <v:shape id="_x0000_s1079" type="#_x0000_t202" style="position:absolute;margin-left:155.4pt;margin-top:-3.4pt;width:54.75pt;height:46.15pt;z-index:-251609088" stroked="f">
            <v:textbox style="mso-next-textbox:#_x0000_s1079">
              <w:txbxContent>
                <w:p w:rsidR="0054695F" w:rsidRDefault="0054695F">
                  <w:r w:rsidRPr="00CD12B2">
                    <w:rPr>
                      <w:noProof/>
                      <w:lang w:val="af-ZA" w:eastAsia="af-ZA"/>
                    </w:rPr>
                    <w:drawing>
                      <wp:inline distT="0" distB="0" distL="0" distR="0">
                        <wp:extent cx="473319" cy="473319"/>
                        <wp:effectExtent l="19050" t="0" r="2931" b="0"/>
                        <wp:docPr id="1079" name="Picture 150" descr="Join.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Join.png">
                                  <a:hlinkClick r:id="rId138"/>
                                </pic:cNvPr>
                                <pic:cNvPicPr>
                                  <a:picLocks noChangeAspect="1" noChangeArrowheads="1"/>
                                </pic:cNvPicPr>
                              </pic:nvPicPr>
                              <pic:blipFill>
                                <a:blip r:embed="rId139"/>
                                <a:srcRect/>
                                <a:stretch>
                                  <a:fillRect/>
                                </a:stretch>
                              </pic:blipFill>
                              <pic:spPr bwMode="auto">
                                <a:xfrm>
                                  <a:off x="0" y="0"/>
                                  <a:ext cx="477802" cy="477802"/>
                                </a:xfrm>
                                <a:prstGeom prst="rect">
                                  <a:avLst/>
                                </a:prstGeom>
                                <a:noFill/>
                                <a:ln w="9525">
                                  <a:noFill/>
                                  <a:miter lim="800000"/>
                                  <a:headEnd/>
                                  <a:tailEnd/>
                                </a:ln>
                              </pic:spPr>
                            </pic:pic>
                          </a:graphicData>
                        </a:graphic>
                      </wp:inline>
                    </w:drawing>
                  </w:r>
                </w:p>
              </w:txbxContent>
            </v:textbox>
          </v:shape>
        </w:pict>
      </w:r>
    </w:p>
    <w:p w:rsidR="00380E18" w:rsidRPr="00AF7D70" w:rsidRDefault="00281199" w:rsidP="00CD12B2">
      <w:pPr>
        <w:pStyle w:val="NoSpacing"/>
        <w:numPr>
          <w:ilvl w:val="0"/>
          <w:numId w:val="9"/>
        </w:numPr>
        <w:rPr>
          <w:b/>
        </w:rPr>
      </w:pPr>
      <w:r w:rsidRPr="00AF7D70">
        <w:rPr>
          <w:rStyle w:val="mw-headline"/>
          <w:b/>
        </w:rPr>
        <w:t xml:space="preserve">The </w:t>
      </w:r>
      <w:r w:rsidR="00380E18" w:rsidRPr="00AF7D70">
        <w:rPr>
          <w:rStyle w:val="mw-headline"/>
          <w:b/>
        </w:rPr>
        <w:t>Join</w:t>
      </w:r>
      <w:r w:rsidRPr="00AF7D70">
        <w:rPr>
          <w:rStyle w:val="mw-headline"/>
          <w:b/>
        </w:rPr>
        <w:t xml:space="preserve"> command</w:t>
      </w:r>
    </w:p>
    <w:p w:rsidR="00380E18" w:rsidRPr="00AF7D70" w:rsidRDefault="00380E18" w:rsidP="00380E18">
      <w:pPr>
        <w:pStyle w:val="NoSpacing"/>
      </w:pPr>
    </w:p>
    <w:p w:rsidR="00380E18" w:rsidRPr="00AF7D70" w:rsidRDefault="00CD12B2" w:rsidP="00380E18">
      <w:pPr>
        <w:pStyle w:val="NoSpacing"/>
      </w:pPr>
      <w:r w:rsidRPr="00AF7D70">
        <w:t xml:space="preserve">The </w:t>
      </w:r>
      <w:r w:rsidRPr="00AF7D70">
        <w:rPr>
          <w:b/>
        </w:rPr>
        <w:t>join</w:t>
      </w:r>
      <w:r w:rsidRPr="00AF7D70">
        <w:t xml:space="preserve"> tool </w:t>
      </w:r>
      <w:r w:rsidR="00380E18" w:rsidRPr="00AF7D70">
        <w:t xml:space="preserve">can </w:t>
      </w:r>
      <w:r w:rsidRPr="00AF7D70">
        <w:t xml:space="preserve">be </w:t>
      </w:r>
      <w:r w:rsidR="00380E18" w:rsidRPr="00AF7D70">
        <w:t>use</w:t>
      </w:r>
      <w:r w:rsidRPr="00AF7D70">
        <w:t>d</w:t>
      </w:r>
      <w:r w:rsidR="00380E18" w:rsidRPr="00AF7D70">
        <w:t xml:space="preserve"> to combine similar objects into one single object. It is also possible to create complete circles from arcs. </w:t>
      </w:r>
    </w:p>
    <w:p w:rsidR="00380E18" w:rsidRPr="00AF7D70" w:rsidRDefault="00380E18" w:rsidP="00380E18">
      <w:pPr>
        <w:pStyle w:val="NoSpacing"/>
      </w:pPr>
      <w:r w:rsidRPr="00AF7D70">
        <w:t xml:space="preserve">The object you want to join is called the source object. And the objects you want to join have to be located in the same plane. </w:t>
      </w:r>
    </w:p>
    <w:p w:rsidR="00380E18" w:rsidRPr="00AF7D70" w:rsidRDefault="00380E18" w:rsidP="00380E18">
      <w:pPr>
        <w:pStyle w:val="NoSpacing"/>
      </w:pPr>
      <w:r w:rsidRPr="00AF7D70">
        <w:t xml:space="preserve">To join: Type j in the command line; select the source object; select the lines to join to the source object. </w:t>
      </w:r>
    </w:p>
    <w:p w:rsidR="00380E18" w:rsidRPr="00AF7D70" w:rsidRDefault="00380E18" w:rsidP="00380E18">
      <w:pPr>
        <w:pStyle w:val="NoSpacing"/>
      </w:pPr>
      <w:r w:rsidRPr="00AF7D70">
        <w:br/>
      </w:r>
      <w:r w:rsidRPr="00AF7D70">
        <w:rPr>
          <w:noProof/>
          <w:lang w:val="af-ZA" w:eastAsia="af-ZA"/>
        </w:rPr>
        <w:drawing>
          <wp:inline distT="0" distB="0" distL="0" distR="0">
            <wp:extent cx="2854960" cy="1903095"/>
            <wp:effectExtent l="19050" t="0" r="2540" b="0"/>
            <wp:docPr id="451" name="Picture 151" descr="Modify join1.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odify join1.jpg">
                      <a:hlinkClick r:id="rId140"/>
                    </pic:cNvPr>
                    <pic:cNvPicPr>
                      <a:picLocks noChangeAspect="1" noChangeArrowheads="1"/>
                    </pic:cNvPicPr>
                  </pic:nvPicPr>
                  <pic:blipFill>
                    <a:blip r:embed="rId141"/>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2854960" cy="1903095"/>
            <wp:effectExtent l="19050" t="0" r="2540" b="0"/>
            <wp:docPr id="452" name="Picture 152" descr="Modify join2.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odify join2.jpg">
                      <a:hlinkClick r:id="rId142"/>
                    </pic:cNvPr>
                    <pic:cNvPicPr>
                      <a:picLocks noChangeAspect="1" noChangeArrowheads="1"/>
                    </pic:cNvPicPr>
                  </pic:nvPicPr>
                  <pic:blipFill>
                    <a:blip r:embed="rId143"/>
                    <a:srcRect/>
                    <a:stretch>
                      <a:fillRect/>
                    </a:stretch>
                  </pic:blipFill>
                  <pic:spPr bwMode="auto">
                    <a:xfrm>
                      <a:off x="0" y="0"/>
                      <a:ext cx="285496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2854960" cy="1903095"/>
            <wp:effectExtent l="19050" t="0" r="2540" b="0"/>
            <wp:docPr id="453" name="Picture 153" descr="Modify join3.jp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odify join3.jpg">
                      <a:hlinkClick r:id="rId144"/>
                    </pic:cNvPr>
                    <pic:cNvPicPr>
                      <a:picLocks noChangeAspect="1" noChangeArrowheads="1"/>
                    </pic:cNvPicPr>
                  </pic:nvPicPr>
                  <pic:blipFill>
                    <a:blip r:embed="rId145"/>
                    <a:srcRect/>
                    <a:stretch>
                      <a:fillRect/>
                    </a:stretch>
                  </pic:blipFill>
                  <pic:spPr bwMode="auto">
                    <a:xfrm>
                      <a:off x="0" y="0"/>
                      <a:ext cx="2854960" cy="1903095"/>
                    </a:xfrm>
                    <a:prstGeom prst="rect">
                      <a:avLst/>
                    </a:prstGeom>
                    <a:noFill/>
                    <a:ln w="9525">
                      <a:noFill/>
                      <a:miter lim="800000"/>
                      <a:headEnd/>
                      <a:tailEnd/>
                    </a:ln>
                  </pic:spPr>
                </pic:pic>
              </a:graphicData>
            </a:graphic>
          </wp:inline>
        </w:drawing>
      </w:r>
    </w:p>
    <w:p w:rsidR="00380E18" w:rsidRPr="00AF7D70" w:rsidRDefault="00380E18" w:rsidP="00380E18">
      <w:pPr>
        <w:pStyle w:val="NoSpacing"/>
      </w:pPr>
      <w:r w:rsidRPr="00AF7D70">
        <w:br/>
        <w:t xml:space="preserve">If you use AutoCAD 2009 or older, you can only join lines when the endpoints of the lines are on one point. </w:t>
      </w:r>
    </w:p>
    <w:p w:rsidR="00CD12B2" w:rsidRPr="00AF7D70" w:rsidRDefault="00CD12B2" w:rsidP="00380E18">
      <w:pPr>
        <w:pStyle w:val="NoSpacing"/>
        <w:rPr>
          <w:rStyle w:val="mw-headline"/>
        </w:rPr>
      </w:pPr>
    </w:p>
    <w:p w:rsidR="00CD12B2" w:rsidRPr="00AF7D70" w:rsidRDefault="006C7F31" w:rsidP="00380E18">
      <w:pPr>
        <w:pStyle w:val="NoSpacing"/>
        <w:rPr>
          <w:rStyle w:val="mw-headline"/>
        </w:rPr>
      </w:pPr>
      <w:r w:rsidRPr="006C7F31">
        <w:rPr>
          <w:noProof/>
        </w:rPr>
        <w:pict>
          <v:shape id="_x0000_s1080" type="#_x0000_t202" style="position:absolute;margin-left:163.4pt;margin-top:4.65pt;width:53.5pt;height:44.9pt;z-index:-251608064" stroked="f">
            <v:textbox style="mso-next-textbox:#_x0000_s1080">
              <w:txbxContent>
                <w:p w:rsidR="0054695F" w:rsidRDefault="0054695F">
                  <w:r w:rsidRPr="00CD12B2">
                    <w:rPr>
                      <w:noProof/>
                      <w:lang w:val="af-ZA" w:eastAsia="af-ZA"/>
                    </w:rPr>
                    <w:drawing>
                      <wp:inline distT="0" distB="0" distL="0" distR="0">
                        <wp:extent cx="481135" cy="481135"/>
                        <wp:effectExtent l="19050" t="0" r="0" b="0"/>
                        <wp:docPr id="1080" name="Picture 154" descr="Explode.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xplode.png">
                                  <a:hlinkClick r:id="rId146"/>
                                </pic:cNvPr>
                                <pic:cNvPicPr>
                                  <a:picLocks noChangeAspect="1" noChangeArrowheads="1"/>
                                </pic:cNvPicPr>
                              </pic:nvPicPr>
                              <pic:blipFill>
                                <a:blip r:embed="rId147"/>
                                <a:srcRect/>
                                <a:stretch>
                                  <a:fillRect/>
                                </a:stretch>
                              </pic:blipFill>
                              <pic:spPr bwMode="auto">
                                <a:xfrm>
                                  <a:off x="0" y="0"/>
                                  <a:ext cx="485692" cy="485692"/>
                                </a:xfrm>
                                <a:prstGeom prst="rect">
                                  <a:avLst/>
                                </a:prstGeom>
                                <a:noFill/>
                                <a:ln w="9525">
                                  <a:noFill/>
                                  <a:miter lim="800000"/>
                                  <a:headEnd/>
                                  <a:tailEnd/>
                                </a:ln>
                              </pic:spPr>
                            </pic:pic>
                          </a:graphicData>
                        </a:graphic>
                      </wp:inline>
                    </w:drawing>
                  </w:r>
                </w:p>
              </w:txbxContent>
            </v:textbox>
          </v:shape>
        </w:pict>
      </w:r>
    </w:p>
    <w:p w:rsidR="00380E18" w:rsidRPr="00AF7D70" w:rsidRDefault="00CD12B2" w:rsidP="00CD12B2">
      <w:pPr>
        <w:pStyle w:val="NoSpacing"/>
        <w:numPr>
          <w:ilvl w:val="0"/>
          <w:numId w:val="9"/>
        </w:numPr>
        <w:rPr>
          <w:b/>
        </w:rPr>
      </w:pPr>
      <w:r w:rsidRPr="00AF7D70">
        <w:rPr>
          <w:rStyle w:val="mw-headline"/>
          <w:b/>
        </w:rPr>
        <w:t>The e</w:t>
      </w:r>
      <w:r w:rsidR="00380E18" w:rsidRPr="00AF7D70">
        <w:rPr>
          <w:rStyle w:val="mw-headline"/>
          <w:b/>
        </w:rPr>
        <w:t>xplode</w:t>
      </w:r>
      <w:r w:rsidRPr="00AF7D70">
        <w:rPr>
          <w:rStyle w:val="mw-headline"/>
          <w:b/>
        </w:rPr>
        <w:t xml:space="preserve"> command</w:t>
      </w:r>
    </w:p>
    <w:p w:rsidR="00380E18" w:rsidRPr="00AF7D70" w:rsidRDefault="00380E18" w:rsidP="00380E18">
      <w:pPr>
        <w:pStyle w:val="NoSpacing"/>
      </w:pPr>
    </w:p>
    <w:p w:rsidR="00CD12B2" w:rsidRPr="00AF7D70" w:rsidRDefault="00CD12B2" w:rsidP="00380E18">
      <w:pPr>
        <w:pStyle w:val="NoSpacing"/>
      </w:pPr>
    </w:p>
    <w:p w:rsidR="00380E18" w:rsidRPr="00AF7D70" w:rsidRDefault="00CD12B2" w:rsidP="00380E18">
      <w:pPr>
        <w:pStyle w:val="NoSpacing"/>
      </w:pPr>
      <w:r w:rsidRPr="00AF7D70">
        <w:t>Polylines, hatches or block</w:t>
      </w:r>
      <w:r w:rsidR="00380E18" w:rsidRPr="00AF7D70">
        <w:t xml:space="preserve">s can be converted into individual elements with the explode option. </w:t>
      </w:r>
    </w:p>
    <w:p w:rsidR="00380E18" w:rsidRPr="00AF7D70" w:rsidRDefault="00380E18" w:rsidP="00380E18">
      <w:pPr>
        <w:pStyle w:val="NoSpacing"/>
      </w:pPr>
      <w:r w:rsidRPr="00AF7D70">
        <w:t>If you explode a polyline</w:t>
      </w:r>
      <w:r w:rsidR="00CD12B2" w:rsidRPr="00AF7D70">
        <w:t>,</w:t>
      </w:r>
      <w:r w:rsidRPr="00AF7D70">
        <w:t xml:space="preserve"> every segment will become a separate line. </w:t>
      </w:r>
    </w:p>
    <w:p w:rsidR="00380E18" w:rsidRPr="00AF7D70" w:rsidRDefault="00380E18" w:rsidP="00380E18">
      <w:pPr>
        <w:pStyle w:val="NoSpacing"/>
      </w:pPr>
      <w:r w:rsidRPr="00AF7D70">
        <w:t xml:space="preserve">To Explode a block: First select the block; type ex; [enter]. </w:t>
      </w:r>
    </w:p>
    <w:p w:rsidR="00380E18" w:rsidRPr="00AF7D70" w:rsidRDefault="00380E18" w:rsidP="00380E18">
      <w:pPr>
        <w:pStyle w:val="NoSpacing"/>
      </w:pPr>
      <w:r w:rsidRPr="00AF7D70">
        <w:lastRenderedPageBreak/>
        <w:br/>
      </w:r>
      <w:r w:rsidRPr="00AF7D70">
        <w:rPr>
          <w:noProof/>
          <w:lang w:val="af-ZA" w:eastAsia="af-ZA"/>
        </w:rPr>
        <w:drawing>
          <wp:inline distT="0" distB="0" distL="0" distR="0">
            <wp:extent cx="1427480" cy="1903095"/>
            <wp:effectExtent l="19050" t="0" r="1270" b="0"/>
            <wp:docPr id="455" name="Picture 155" descr="Modify explode1a.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odify explode1a.jpg">
                      <a:hlinkClick r:id="rId148"/>
                    </pic:cNvPr>
                    <pic:cNvPicPr>
                      <a:picLocks noChangeAspect="1" noChangeArrowheads="1"/>
                    </pic:cNvPicPr>
                  </pic:nvPicPr>
                  <pic:blipFill>
                    <a:blip r:embed="rId149"/>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1427480" cy="1903095"/>
            <wp:effectExtent l="19050" t="0" r="1270" b="0"/>
            <wp:docPr id="456" name="Picture 156" descr="Modify explode1.jp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odify explode1.jpg">
                      <a:hlinkClick r:id="rId150"/>
                    </pic:cNvPr>
                    <pic:cNvPicPr>
                      <a:picLocks noChangeAspect="1" noChangeArrowheads="1"/>
                    </pic:cNvPicPr>
                  </pic:nvPicPr>
                  <pic:blipFill>
                    <a:blip r:embed="rId151"/>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1427480" cy="1903095"/>
            <wp:effectExtent l="19050" t="0" r="1270" b="0"/>
            <wp:docPr id="457" name="Picture 157" descr="Modify explode3.jp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odify explode3.jpg">
                      <a:hlinkClick r:id="rId152"/>
                    </pic:cNvPr>
                    <pic:cNvPicPr>
                      <a:picLocks noChangeAspect="1" noChangeArrowheads="1"/>
                    </pic:cNvPicPr>
                  </pic:nvPicPr>
                  <pic:blipFill>
                    <a:blip r:embed="rId153"/>
                    <a:srcRect/>
                    <a:stretch>
                      <a:fillRect/>
                    </a:stretch>
                  </pic:blipFill>
                  <pic:spPr bwMode="auto">
                    <a:xfrm>
                      <a:off x="0" y="0"/>
                      <a:ext cx="1427480" cy="1903095"/>
                    </a:xfrm>
                    <a:prstGeom prst="rect">
                      <a:avLst/>
                    </a:prstGeom>
                    <a:noFill/>
                    <a:ln w="9525">
                      <a:noFill/>
                      <a:miter lim="800000"/>
                      <a:headEnd/>
                      <a:tailEnd/>
                    </a:ln>
                  </pic:spPr>
                </pic:pic>
              </a:graphicData>
            </a:graphic>
          </wp:inline>
        </w:drawing>
      </w:r>
      <w:r w:rsidRPr="00AF7D70">
        <w:rPr>
          <w:noProof/>
          <w:lang w:val="af-ZA" w:eastAsia="af-ZA"/>
        </w:rPr>
        <w:drawing>
          <wp:inline distT="0" distB="0" distL="0" distR="0">
            <wp:extent cx="1427480" cy="1903095"/>
            <wp:effectExtent l="19050" t="0" r="1270" b="0"/>
            <wp:docPr id="458" name="Picture 158" descr="Modify explode2.jp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odify explode2.jpg">
                      <a:hlinkClick r:id="rId154"/>
                    </pic:cNvPr>
                    <pic:cNvPicPr>
                      <a:picLocks noChangeAspect="1" noChangeArrowheads="1"/>
                    </pic:cNvPicPr>
                  </pic:nvPicPr>
                  <pic:blipFill>
                    <a:blip r:embed="rId155"/>
                    <a:srcRect/>
                    <a:stretch>
                      <a:fillRect/>
                    </a:stretch>
                  </pic:blipFill>
                  <pic:spPr bwMode="auto">
                    <a:xfrm>
                      <a:off x="0" y="0"/>
                      <a:ext cx="1427480" cy="1903095"/>
                    </a:xfrm>
                    <a:prstGeom prst="rect">
                      <a:avLst/>
                    </a:prstGeom>
                    <a:noFill/>
                    <a:ln w="9525">
                      <a:noFill/>
                      <a:miter lim="800000"/>
                      <a:headEnd/>
                      <a:tailEnd/>
                    </a:ln>
                  </pic:spPr>
                </pic:pic>
              </a:graphicData>
            </a:graphic>
          </wp:inline>
        </w:drawing>
      </w:r>
    </w:p>
    <w:p w:rsidR="00380E18" w:rsidRPr="00AF7D70" w:rsidRDefault="00380E18" w:rsidP="00A614ED">
      <w:pPr>
        <w:pStyle w:val="NoSpacing"/>
        <w:rPr>
          <w:b/>
        </w:rPr>
      </w:pPr>
    </w:p>
    <w:p w:rsidR="00A614ED" w:rsidRPr="00AF7D70" w:rsidRDefault="00A614ED" w:rsidP="00A614ED">
      <w:pPr>
        <w:pStyle w:val="NoSpacing"/>
      </w:pPr>
    </w:p>
    <w:p w:rsidR="00FB1ED3" w:rsidRPr="00AF7D70" w:rsidRDefault="007C6E2C" w:rsidP="00A614ED">
      <w:pPr>
        <w:pStyle w:val="NoSpacing"/>
        <w:rPr>
          <w:b/>
          <w:sz w:val="28"/>
        </w:rPr>
      </w:pPr>
      <w:r w:rsidRPr="00AF7D70">
        <w:rPr>
          <w:b/>
          <w:sz w:val="28"/>
        </w:rPr>
        <w:t>General e</w:t>
      </w:r>
      <w:r w:rsidR="00FB1ED3" w:rsidRPr="00AF7D70">
        <w:rPr>
          <w:b/>
          <w:sz w:val="28"/>
        </w:rPr>
        <w:t>valuation question</w:t>
      </w:r>
      <w:r w:rsidR="00484B79" w:rsidRPr="00AF7D70">
        <w:rPr>
          <w:b/>
          <w:sz w:val="28"/>
        </w:rPr>
        <w:t>s</w:t>
      </w:r>
    </w:p>
    <w:p w:rsidR="00E17588" w:rsidRPr="00AF7D70" w:rsidRDefault="00E17588" w:rsidP="00E17588">
      <w:pPr>
        <w:pStyle w:val="NoSpacing"/>
        <w:numPr>
          <w:ilvl w:val="0"/>
          <w:numId w:val="14"/>
        </w:numPr>
        <w:rPr>
          <w:szCs w:val="24"/>
        </w:rPr>
      </w:pPr>
      <w:r w:rsidRPr="00AF7D70">
        <w:rPr>
          <w:szCs w:val="24"/>
        </w:rPr>
        <w:t>State six types of modify tools</w:t>
      </w:r>
    </w:p>
    <w:p w:rsidR="00E17588" w:rsidRPr="00AF7D70" w:rsidRDefault="00E17588" w:rsidP="00E17588">
      <w:pPr>
        <w:pStyle w:val="NoSpacing"/>
        <w:numPr>
          <w:ilvl w:val="0"/>
          <w:numId w:val="14"/>
        </w:numPr>
        <w:rPr>
          <w:szCs w:val="24"/>
        </w:rPr>
      </w:pPr>
      <w:r w:rsidRPr="00AF7D70">
        <w:rPr>
          <w:szCs w:val="24"/>
        </w:rPr>
        <w:t>Differentiate between fillet and chamfer.</w:t>
      </w:r>
    </w:p>
    <w:p w:rsidR="007C6E2C" w:rsidRPr="00AF7D70" w:rsidRDefault="007C6E2C" w:rsidP="00E17588">
      <w:pPr>
        <w:pStyle w:val="NoSpacing"/>
        <w:numPr>
          <w:ilvl w:val="0"/>
          <w:numId w:val="14"/>
        </w:numPr>
        <w:rPr>
          <w:szCs w:val="24"/>
        </w:rPr>
      </w:pPr>
      <w:r w:rsidRPr="00AF7D70">
        <w:rPr>
          <w:szCs w:val="24"/>
        </w:rPr>
        <w:t>State four types of computer component.</w:t>
      </w:r>
    </w:p>
    <w:p w:rsidR="00200B61" w:rsidRPr="00AF7D70" w:rsidRDefault="00200B61" w:rsidP="00E17588">
      <w:pPr>
        <w:pStyle w:val="NoSpacing"/>
        <w:numPr>
          <w:ilvl w:val="0"/>
          <w:numId w:val="14"/>
        </w:numPr>
        <w:rPr>
          <w:szCs w:val="24"/>
        </w:rPr>
      </w:pPr>
      <w:r w:rsidRPr="00AF7D70">
        <w:rPr>
          <w:szCs w:val="24"/>
        </w:rPr>
        <w:t>Describe the step you will undergo in using fillet tool to draw an elbow.</w:t>
      </w:r>
    </w:p>
    <w:p w:rsidR="007C6E2C" w:rsidRPr="00AF7D70" w:rsidRDefault="007C6E2C" w:rsidP="007C6E2C">
      <w:pPr>
        <w:pStyle w:val="NoSpacing"/>
        <w:rPr>
          <w:szCs w:val="24"/>
        </w:rPr>
      </w:pPr>
    </w:p>
    <w:p w:rsidR="0018208F" w:rsidRPr="00AF7D70" w:rsidRDefault="0018208F" w:rsidP="0018208F">
      <w:pPr>
        <w:pStyle w:val="NoSpacing"/>
        <w:rPr>
          <w:b/>
          <w:sz w:val="28"/>
        </w:rPr>
      </w:pPr>
      <w:r w:rsidRPr="00AF7D70">
        <w:rPr>
          <w:b/>
          <w:sz w:val="28"/>
        </w:rPr>
        <w:t>Reading assignment</w:t>
      </w:r>
    </w:p>
    <w:p w:rsidR="0018208F" w:rsidRPr="00AF7D70" w:rsidRDefault="001F5E9E" w:rsidP="0018208F">
      <w:pPr>
        <w:pStyle w:val="NoSpacing"/>
        <w:rPr>
          <w:sz w:val="22"/>
        </w:rPr>
      </w:pPr>
      <w:r w:rsidRPr="00AF7D70">
        <w:rPr>
          <w:sz w:val="22"/>
        </w:rPr>
        <w:t xml:space="preserve">1.  </w:t>
      </w:r>
      <w:r w:rsidR="00C775B0" w:rsidRPr="00AF7D70">
        <w:rPr>
          <w:sz w:val="22"/>
        </w:rPr>
        <w:t xml:space="preserve">Use </w:t>
      </w:r>
      <w:hyperlink r:id="rId156" w:history="1">
        <w:r w:rsidR="00C775B0" w:rsidRPr="00AF7D70">
          <w:rPr>
            <w:rStyle w:val="Hyperlink"/>
            <w:sz w:val="22"/>
            <w:u w:val="none"/>
          </w:rPr>
          <w:t>www.google.com</w:t>
        </w:r>
      </w:hyperlink>
      <w:r w:rsidR="00C775B0" w:rsidRPr="00AF7D70">
        <w:rPr>
          <w:sz w:val="22"/>
        </w:rPr>
        <w:t xml:space="preserve"> to search.</w:t>
      </w:r>
    </w:p>
    <w:p w:rsidR="0018208F" w:rsidRPr="00AF7D70" w:rsidRDefault="0018208F" w:rsidP="0018208F">
      <w:pPr>
        <w:pStyle w:val="NoSpacing"/>
        <w:rPr>
          <w:b/>
          <w:sz w:val="22"/>
        </w:rPr>
      </w:pPr>
      <w:r w:rsidRPr="00AF7D70">
        <w:rPr>
          <w:sz w:val="22"/>
        </w:rPr>
        <w:t xml:space="preserve">2.  Use </w:t>
      </w:r>
      <w:hyperlink r:id="rId157" w:history="1">
        <w:r w:rsidRPr="00AF7D70">
          <w:rPr>
            <w:rStyle w:val="Hyperlink"/>
            <w:sz w:val="22"/>
            <w:u w:val="none"/>
          </w:rPr>
          <w:t>www.google.com</w:t>
        </w:r>
      </w:hyperlink>
      <w:r w:rsidR="001F5E9E" w:rsidRPr="00AF7D70">
        <w:rPr>
          <w:sz w:val="22"/>
        </w:rPr>
        <w:t xml:space="preserve"> to search AutoCAD</w:t>
      </w:r>
    </w:p>
    <w:p w:rsidR="00AF7D70" w:rsidRDefault="00AF7D70" w:rsidP="0018208F">
      <w:pPr>
        <w:pStyle w:val="NoSpacing"/>
        <w:rPr>
          <w:b/>
          <w:sz w:val="22"/>
        </w:rPr>
      </w:pPr>
    </w:p>
    <w:p w:rsidR="0018208F" w:rsidRPr="00AF7D70" w:rsidRDefault="0018208F" w:rsidP="0018208F">
      <w:pPr>
        <w:pStyle w:val="NoSpacing"/>
        <w:rPr>
          <w:b/>
          <w:sz w:val="22"/>
        </w:rPr>
      </w:pPr>
      <w:r w:rsidRPr="00AF7D70">
        <w:rPr>
          <w:b/>
          <w:sz w:val="22"/>
        </w:rPr>
        <w:t>Weekend Assignment</w:t>
      </w:r>
    </w:p>
    <w:p w:rsidR="0018208F" w:rsidRPr="00AF7D70" w:rsidRDefault="0018208F" w:rsidP="0018208F">
      <w:pPr>
        <w:pStyle w:val="NoSpacing"/>
        <w:rPr>
          <w:b/>
          <w:sz w:val="22"/>
        </w:rPr>
      </w:pPr>
      <w:r w:rsidRPr="00AF7D70">
        <w:rPr>
          <w:b/>
          <w:sz w:val="22"/>
        </w:rPr>
        <w:t>Objective</w:t>
      </w:r>
    </w:p>
    <w:p w:rsidR="00712F78" w:rsidRPr="00AF7D70" w:rsidRDefault="00C775B0" w:rsidP="001F5E9E">
      <w:pPr>
        <w:pStyle w:val="NoSpacing"/>
        <w:numPr>
          <w:ilvl w:val="0"/>
          <w:numId w:val="22"/>
        </w:numPr>
        <w:rPr>
          <w:sz w:val="22"/>
        </w:rPr>
      </w:pPr>
      <w:r w:rsidRPr="00AF7D70">
        <w:rPr>
          <w:sz w:val="22"/>
        </w:rPr>
        <w:t xml:space="preserve">The part of a computer that displays the result of the processed data is called  A. input unit.  B.  output unit.  </w:t>
      </w:r>
    </w:p>
    <w:p w:rsidR="001F5E9E" w:rsidRPr="00AF7D70" w:rsidRDefault="006C7F31" w:rsidP="00712F78">
      <w:pPr>
        <w:pStyle w:val="NoSpacing"/>
        <w:ind w:left="720"/>
        <w:rPr>
          <w:sz w:val="22"/>
        </w:rPr>
      </w:pPr>
      <w:r w:rsidRPr="006C7F31">
        <w:rPr>
          <w:noProof/>
          <w:sz w:val="22"/>
        </w:rPr>
        <w:pict>
          <v:shape id="_x0000_s1165" type="#_x0000_t202" style="position:absolute;left:0;text-align:left;margin-left:140.6pt;margin-top:9.1pt;width:55.4pt;height:43.7pt;z-index:-251522048" stroked="f">
            <v:textbox style="mso-next-textbox:#_x0000_s1165">
              <w:txbxContent>
                <w:p w:rsidR="0054695F" w:rsidRDefault="0054695F">
                  <w:r w:rsidRPr="008F3A0D">
                    <w:rPr>
                      <w:noProof/>
                      <w:lang w:val="af-ZA" w:eastAsia="af-ZA"/>
                    </w:rPr>
                    <w:drawing>
                      <wp:inline distT="0" distB="0" distL="0" distR="0">
                        <wp:extent cx="476739" cy="476739"/>
                        <wp:effectExtent l="19050" t="0" r="0" b="0"/>
                        <wp:docPr id="1081" name="Picture 98" descr="Offset.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ffset.png">
                                  <a:hlinkClick r:id="rId33"/>
                                </pic:cNvPr>
                                <pic:cNvPicPr>
                                  <a:picLocks noChangeAspect="1" noChangeArrowheads="1"/>
                                </pic:cNvPicPr>
                              </pic:nvPicPr>
                              <pic:blipFill>
                                <a:blip r:embed="rId34"/>
                                <a:srcRect/>
                                <a:stretch>
                                  <a:fillRect/>
                                </a:stretch>
                              </pic:blipFill>
                              <pic:spPr bwMode="auto">
                                <a:xfrm>
                                  <a:off x="0" y="0"/>
                                  <a:ext cx="480479" cy="480479"/>
                                </a:xfrm>
                                <a:prstGeom prst="rect">
                                  <a:avLst/>
                                </a:prstGeom>
                                <a:noFill/>
                                <a:ln w="9525">
                                  <a:noFill/>
                                  <a:miter lim="800000"/>
                                  <a:headEnd/>
                                  <a:tailEnd/>
                                </a:ln>
                              </pic:spPr>
                            </pic:pic>
                          </a:graphicData>
                        </a:graphic>
                      </wp:inline>
                    </w:drawing>
                  </w:r>
                </w:p>
              </w:txbxContent>
            </v:textbox>
          </v:shape>
        </w:pict>
      </w:r>
      <w:r w:rsidR="00712F78" w:rsidRPr="00AF7D70">
        <w:rPr>
          <w:sz w:val="22"/>
        </w:rPr>
        <w:t>C. control</w:t>
      </w:r>
      <w:r w:rsidR="00C775B0" w:rsidRPr="00AF7D70">
        <w:rPr>
          <w:sz w:val="22"/>
        </w:rPr>
        <w:t xml:space="preserve"> unit</w:t>
      </w:r>
      <w:r w:rsidR="00712F78" w:rsidRPr="00AF7D70">
        <w:rPr>
          <w:sz w:val="22"/>
        </w:rPr>
        <w:t>.  D. ALU.</w:t>
      </w:r>
    </w:p>
    <w:p w:rsidR="008F3A0D" w:rsidRPr="00AF7D70" w:rsidRDefault="008F3A0D" w:rsidP="00712F78">
      <w:pPr>
        <w:pStyle w:val="NoSpacing"/>
        <w:rPr>
          <w:sz w:val="22"/>
        </w:rPr>
      </w:pPr>
    </w:p>
    <w:p w:rsidR="008F3A0D" w:rsidRPr="00AF7D70" w:rsidRDefault="008F3A0D" w:rsidP="00712F78">
      <w:pPr>
        <w:pStyle w:val="NoSpacing"/>
        <w:rPr>
          <w:sz w:val="22"/>
        </w:rPr>
      </w:pPr>
    </w:p>
    <w:p w:rsidR="008F3A0D" w:rsidRPr="00AF7D70" w:rsidRDefault="008F3A0D" w:rsidP="00217B0C">
      <w:pPr>
        <w:pStyle w:val="NoSpacing"/>
        <w:ind w:left="360"/>
        <w:rPr>
          <w:sz w:val="22"/>
        </w:rPr>
      </w:pPr>
    </w:p>
    <w:p w:rsidR="00217B0C" w:rsidRPr="00AF7D70" w:rsidRDefault="008F3A0D" w:rsidP="00217B0C">
      <w:pPr>
        <w:pStyle w:val="NoSpacing"/>
        <w:numPr>
          <w:ilvl w:val="0"/>
          <w:numId w:val="22"/>
        </w:numPr>
        <w:rPr>
          <w:sz w:val="22"/>
        </w:rPr>
      </w:pPr>
      <w:r w:rsidRPr="00AF7D70">
        <w:rPr>
          <w:sz w:val="22"/>
        </w:rPr>
        <w:t xml:space="preserve">The command tool shown above is called A.  fillet.   B. trim.  C.  line.   D.  </w:t>
      </w:r>
      <w:r w:rsidR="00217B0C" w:rsidRPr="00AF7D70">
        <w:rPr>
          <w:sz w:val="22"/>
        </w:rPr>
        <w:t>offset.</w:t>
      </w:r>
    </w:p>
    <w:p w:rsidR="00217B0C" w:rsidRPr="00AF7D70" w:rsidRDefault="00217B0C" w:rsidP="00217B0C">
      <w:pPr>
        <w:pStyle w:val="NoSpacing"/>
        <w:numPr>
          <w:ilvl w:val="0"/>
          <w:numId w:val="22"/>
        </w:numPr>
        <w:rPr>
          <w:sz w:val="22"/>
        </w:rPr>
      </w:pPr>
      <w:r w:rsidRPr="00AF7D70">
        <w:rPr>
          <w:sz w:val="22"/>
        </w:rPr>
        <w:t xml:space="preserve">  ……………………is used for storing data to be processed and the instruction  for processing. A. Memory.</w:t>
      </w:r>
    </w:p>
    <w:p w:rsidR="00217B0C" w:rsidRPr="00AF7D70" w:rsidRDefault="00217B0C" w:rsidP="00217B0C">
      <w:pPr>
        <w:pStyle w:val="NoSpacing"/>
        <w:ind w:left="360"/>
        <w:rPr>
          <w:sz w:val="22"/>
        </w:rPr>
      </w:pPr>
      <w:r w:rsidRPr="00AF7D70">
        <w:rPr>
          <w:sz w:val="22"/>
        </w:rPr>
        <w:t xml:space="preserve">        B.  Control.  C.  Output.  D.  CPU.</w:t>
      </w:r>
    </w:p>
    <w:p w:rsidR="00901974" w:rsidRPr="00AF7D70" w:rsidRDefault="006C7F31" w:rsidP="00217B0C">
      <w:pPr>
        <w:pStyle w:val="NoSpacing"/>
        <w:ind w:left="360"/>
        <w:rPr>
          <w:sz w:val="22"/>
        </w:rPr>
      </w:pPr>
      <w:r w:rsidRPr="006C7F31">
        <w:rPr>
          <w:noProof/>
          <w:sz w:val="22"/>
        </w:rPr>
        <w:pict>
          <v:shape id="_x0000_s1166" type="#_x0000_t202" style="position:absolute;left:0;text-align:left;margin-left:123.4pt;margin-top:-.25pt;width:57.85pt;height:40.25pt;z-index:-251521024" stroked="f">
            <v:textbox style="mso-next-textbox:#_x0000_s1166">
              <w:txbxContent>
                <w:p w:rsidR="0054695F" w:rsidRDefault="0054695F">
                  <w:r w:rsidRPr="00901974">
                    <w:rPr>
                      <w:noProof/>
                      <w:lang w:val="af-ZA" w:eastAsia="af-ZA"/>
                    </w:rPr>
                    <w:drawing>
                      <wp:inline distT="0" distB="0" distL="0" distR="0">
                        <wp:extent cx="520212" cy="486124"/>
                        <wp:effectExtent l="19050" t="0" r="0" b="0"/>
                        <wp:docPr id="1082" name="Picture 268" descr="Poly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olyline"/>
                                <pic:cNvPicPr>
                                  <a:picLocks noChangeAspect="1" noChangeArrowheads="1"/>
                                </pic:cNvPicPr>
                              </pic:nvPicPr>
                              <pic:blipFill>
                                <a:blip r:embed="rId11"/>
                                <a:srcRect/>
                                <a:stretch>
                                  <a:fillRect/>
                                </a:stretch>
                              </pic:blipFill>
                              <pic:spPr bwMode="auto">
                                <a:xfrm>
                                  <a:off x="0" y="0"/>
                                  <a:ext cx="520821" cy="486693"/>
                                </a:xfrm>
                                <a:prstGeom prst="rect">
                                  <a:avLst/>
                                </a:prstGeom>
                                <a:noFill/>
                                <a:ln w="9525">
                                  <a:noFill/>
                                  <a:miter lim="800000"/>
                                  <a:headEnd/>
                                  <a:tailEnd/>
                                </a:ln>
                              </pic:spPr>
                            </pic:pic>
                          </a:graphicData>
                        </a:graphic>
                      </wp:inline>
                    </w:drawing>
                  </w:r>
                </w:p>
              </w:txbxContent>
            </v:textbox>
          </v:shape>
        </w:pict>
      </w:r>
    </w:p>
    <w:p w:rsidR="00901974" w:rsidRPr="00AF7D70" w:rsidRDefault="00901974" w:rsidP="00217B0C">
      <w:pPr>
        <w:pStyle w:val="NoSpacing"/>
        <w:ind w:left="360"/>
        <w:rPr>
          <w:sz w:val="22"/>
        </w:rPr>
      </w:pPr>
    </w:p>
    <w:p w:rsidR="00AE49FD" w:rsidRPr="00AF7D70" w:rsidRDefault="00AE49FD" w:rsidP="00217B0C">
      <w:pPr>
        <w:pStyle w:val="NoSpacing"/>
        <w:ind w:left="360"/>
        <w:rPr>
          <w:sz w:val="22"/>
        </w:rPr>
      </w:pPr>
    </w:p>
    <w:p w:rsidR="00901974" w:rsidRPr="00AF7D70" w:rsidRDefault="00AE49FD" w:rsidP="00810E4C">
      <w:pPr>
        <w:pStyle w:val="NoSpacing"/>
        <w:numPr>
          <w:ilvl w:val="0"/>
          <w:numId w:val="22"/>
        </w:numPr>
        <w:rPr>
          <w:sz w:val="22"/>
        </w:rPr>
      </w:pPr>
      <w:r w:rsidRPr="00AF7D70">
        <w:rPr>
          <w:sz w:val="22"/>
        </w:rPr>
        <w:t>The draw tool shown above is called</w:t>
      </w:r>
      <w:r w:rsidR="00810E4C" w:rsidRPr="00AF7D70">
        <w:rPr>
          <w:sz w:val="22"/>
        </w:rPr>
        <w:t>A. polyline.  B.  rectangle.  C.  array.  D.  arc.</w:t>
      </w:r>
    </w:p>
    <w:p w:rsidR="001472AC" w:rsidRPr="00AF7D70" w:rsidRDefault="00756421" w:rsidP="00810E4C">
      <w:pPr>
        <w:pStyle w:val="NoSpacing"/>
        <w:numPr>
          <w:ilvl w:val="0"/>
          <w:numId w:val="22"/>
        </w:numPr>
        <w:rPr>
          <w:sz w:val="22"/>
        </w:rPr>
      </w:pPr>
      <w:r w:rsidRPr="00AF7D70">
        <w:rPr>
          <w:sz w:val="22"/>
        </w:rPr>
        <w:t>The following are</w:t>
      </w:r>
      <w:r w:rsidR="007C2269" w:rsidRPr="00AF7D70">
        <w:rPr>
          <w:sz w:val="22"/>
        </w:rPr>
        <w:t xml:space="preserve"> examples of </w:t>
      </w:r>
      <w:r w:rsidRPr="00AF7D70">
        <w:rPr>
          <w:sz w:val="22"/>
        </w:rPr>
        <w:t>modify</w:t>
      </w:r>
      <w:r w:rsidR="007C2269" w:rsidRPr="00AF7D70">
        <w:rPr>
          <w:sz w:val="22"/>
        </w:rPr>
        <w:t xml:space="preserve">ing tools </w:t>
      </w:r>
      <w:r w:rsidR="0040608D" w:rsidRPr="00AF7D70">
        <w:rPr>
          <w:sz w:val="22"/>
        </w:rPr>
        <w:t>except A</w:t>
      </w:r>
      <w:r w:rsidR="007C2269" w:rsidRPr="00AF7D70">
        <w:rPr>
          <w:sz w:val="22"/>
        </w:rPr>
        <w:t xml:space="preserve">.  extend.  B. fillet.  </w:t>
      </w:r>
      <w:r w:rsidR="0040608D" w:rsidRPr="00AF7D70">
        <w:rPr>
          <w:sz w:val="22"/>
        </w:rPr>
        <w:t xml:space="preserve">C.  </w:t>
      </w:r>
      <w:r w:rsidR="001472AC" w:rsidRPr="00AF7D70">
        <w:rPr>
          <w:sz w:val="22"/>
        </w:rPr>
        <w:t>spline.  D.  mirror</w:t>
      </w:r>
    </w:p>
    <w:p w:rsidR="001472AC" w:rsidRPr="00AF7D70" w:rsidRDefault="001472AC" w:rsidP="001472AC">
      <w:pPr>
        <w:pStyle w:val="NoSpacing"/>
        <w:rPr>
          <w:b/>
          <w:sz w:val="22"/>
        </w:rPr>
      </w:pPr>
    </w:p>
    <w:p w:rsidR="001472AC" w:rsidRPr="00AF7D70" w:rsidRDefault="001472AC" w:rsidP="001472AC">
      <w:pPr>
        <w:pStyle w:val="NoSpacing"/>
        <w:rPr>
          <w:b/>
          <w:sz w:val="22"/>
        </w:rPr>
      </w:pPr>
      <w:r w:rsidRPr="00AF7D70">
        <w:rPr>
          <w:b/>
          <w:sz w:val="22"/>
        </w:rPr>
        <w:t>Theory</w:t>
      </w:r>
    </w:p>
    <w:p w:rsidR="001472AC" w:rsidRPr="00AF7D70" w:rsidRDefault="001472AC" w:rsidP="001472AC">
      <w:pPr>
        <w:pStyle w:val="NoSpacing"/>
        <w:numPr>
          <w:ilvl w:val="0"/>
          <w:numId w:val="24"/>
        </w:numPr>
        <w:rPr>
          <w:b/>
          <w:sz w:val="22"/>
        </w:rPr>
      </w:pPr>
      <w:r w:rsidRPr="00AF7D70">
        <w:rPr>
          <w:sz w:val="22"/>
        </w:rPr>
        <w:t>Differentiate between modify and draw tools.</w:t>
      </w:r>
    </w:p>
    <w:p w:rsidR="00810E4C" w:rsidRPr="00AF7D70" w:rsidRDefault="001472AC" w:rsidP="001472AC">
      <w:pPr>
        <w:pStyle w:val="NoSpacing"/>
        <w:numPr>
          <w:ilvl w:val="0"/>
          <w:numId w:val="24"/>
        </w:numPr>
        <w:rPr>
          <w:b/>
          <w:sz w:val="22"/>
        </w:rPr>
      </w:pPr>
      <w:r w:rsidRPr="00AF7D70">
        <w:rPr>
          <w:sz w:val="22"/>
        </w:rPr>
        <w:t>Draw a cube of side 50mm using AutoCAD package</w:t>
      </w:r>
    </w:p>
    <w:p w:rsidR="00217B0C" w:rsidRPr="00AF7D70" w:rsidRDefault="00217B0C" w:rsidP="00217B0C">
      <w:pPr>
        <w:pStyle w:val="NoSpacing"/>
        <w:rPr>
          <w:sz w:val="22"/>
        </w:rPr>
      </w:pPr>
    </w:p>
    <w:p w:rsidR="00A209F3" w:rsidRPr="00AF7D70" w:rsidRDefault="00A209F3" w:rsidP="00217B0C">
      <w:pPr>
        <w:pStyle w:val="NoSpacing"/>
        <w:ind w:left="360"/>
        <w:rPr>
          <w:sz w:val="22"/>
        </w:rPr>
      </w:pPr>
    </w:p>
    <w:p w:rsidR="00712F78" w:rsidRPr="00AF7D70" w:rsidRDefault="00712F78" w:rsidP="00712F78">
      <w:pPr>
        <w:pStyle w:val="NoSpacing"/>
        <w:rPr>
          <w:sz w:val="22"/>
        </w:rPr>
      </w:pPr>
    </w:p>
    <w:p w:rsidR="00444721" w:rsidRPr="00AF7D70" w:rsidRDefault="00444721" w:rsidP="00AC45FB">
      <w:pPr>
        <w:pStyle w:val="NoSpacing"/>
      </w:pPr>
    </w:p>
    <w:p w:rsidR="005B231F" w:rsidRPr="00AF7D70" w:rsidRDefault="005B231F" w:rsidP="00F5788C">
      <w:pPr>
        <w:pStyle w:val="NoSpacing"/>
      </w:pPr>
    </w:p>
    <w:p w:rsidR="005B231F" w:rsidRPr="00AF7D70" w:rsidRDefault="005B231F" w:rsidP="00F5788C">
      <w:pPr>
        <w:pStyle w:val="NoSpacing"/>
      </w:pPr>
    </w:p>
    <w:p w:rsidR="005B231F" w:rsidRPr="00AF7D70" w:rsidRDefault="005B231F" w:rsidP="00F5788C">
      <w:pPr>
        <w:pStyle w:val="NoSpacing"/>
      </w:pPr>
    </w:p>
    <w:p w:rsidR="00444721" w:rsidRPr="00AF7D70" w:rsidRDefault="00444721" w:rsidP="00AC45FB">
      <w:pPr>
        <w:pStyle w:val="NoSpacing"/>
      </w:pPr>
    </w:p>
    <w:p w:rsidR="006247DA" w:rsidRPr="00AF7D70" w:rsidRDefault="006247DA" w:rsidP="006247DA">
      <w:pPr>
        <w:pStyle w:val="NoSpacing"/>
        <w:rPr>
          <w:rFonts w:eastAsia="Arial Unicode MS"/>
          <w:b/>
          <w:sz w:val="22"/>
        </w:rPr>
      </w:pPr>
      <w:r w:rsidRPr="00AF7D70">
        <w:rPr>
          <w:b/>
        </w:rPr>
        <w:lastRenderedPageBreak/>
        <w:t>WEEK THREE</w:t>
      </w:r>
    </w:p>
    <w:p w:rsidR="00444721" w:rsidRPr="00AF7D70" w:rsidRDefault="006247DA" w:rsidP="00AC45FB">
      <w:pPr>
        <w:pStyle w:val="NoSpacing"/>
        <w:rPr>
          <w:rFonts w:eastAsia="Arial Unicode MS"/>
          <w:b/>
        </w:rPr>
      </w:pPr>
      <w:r w:rsidRPr="00AF7D70">
        <w:rPr>
          <w:b/>
        </w:rPr>
        <w:t xml:space="preserve">Topic:       </w:t>
      </w:r>
      <w:r w:rsidR="00444721" w:rsidRPr="00AF7D70">
        <w:rPr>
          <w:rFonts w:eastAsia="Arial Unicode MS"/>
          <w:sz w:val="22"/>
        </w:rPr>
        <w:t>Construction of Arches: Semi-elliptical, Segmental, Semi-circular.</w:t>
      </w:r>
    </w:p>
    <w:p w:rsidR="00444721" w:rsidRPr="00AF7D70" w:rsidRDefault="006C7F31" w:rsidP="00AC45FB">
      <w:pPr>
        <w:pStyle w:val="NoSpacing"/>
        <w:rPr>
          <w:sz w:val="22"/>
        </w:rPr>
      </w:pPr>
      <w:r w:rsidRPr="006C7F31">
        <w:rPr>
          <w:b/>
          <w:noProof/>
          <w:sz w:val="22"/>
          <w:lang w:val="en-GB"/>
        </w:rPr>
        <w:pict>
          <v:line id="_x0000_s1086" style="position:absolute;z-index:251715584" from="55.55pt,6.2pt" to="352.55pt,6.2pt" strokeweight="6pt">
            <v:stroke linestyle="thickBetweenThin"/>
          </v:line>
        </w:pict>
      </w:r>
    </w:p>
    <w:p w:rsidR="00444721" w:rsidRPr="00AF7D70" w:rsidRDefault="00444721" w:rsidP="00AC45FB">
      <w:pPr>
        <w:pStyle w:val="NoSpacing"/>
        <w:rPr>
          <w:b/>
          <w:sz w:val="22"/>
        </w:rPr>
      </w:pPr>
      <w:r w:rsidRPr="00AF7D70">
        <w:rPr>
          <w:b/>
          <w:sz w:val="22"/>
        </w:rPr>
        <w:t>Content:</w:t>
      </w:r>
    </w:p>
    <w:p w:rsidR="00444721" w:rsidRPr="00AF7D70" w:rsidRDefault="00444721" w:rsidP="00AC45FB">
      <w:pPr>
        <w:pStyle w:val="NoSpacing"/>
        <w:rPr>
          <w:sz w:val="22"/>
        </w:rPr>
      </w:pPr>
      <w:r w:rsidRPr="00AF7D70">
        <w:rPr>
          <w:sz w:val="22"/>
        </w:rPr>
        <w:t>(i)  Meaning of arch.</w:t>
      </w:r>
    </w:p>
    <w:p w:rsidR="00444721" w:rsidRPr="00AF7D70" w:rsidRDefault="00444721" w:rsidP="00AC45FB">
      <w:pPr>
        <w:pStyle w:val="NoSpacing"/>
        <w:rPr>
          <w:sz w:val="22"/>
        </w:rPr>
      </w:pPr>
      <w:r w:rsidRPr="00AF7D70">
        <w:rPr>
          <w:sz w:val="22"/>
        </w:rPr>
        <w:t>(ii) Typical structure of an arch.</w:t>
      </w:r>
    </w:p>
    <w:p w:rsidR="00444721" w:rsidRPr="00AF7D70" w:rsidRDefault="00444721" w:rsidP="00AC45FB">
      <w:pPr>
        <w:pStyle w:val="NoSpacing"/>
        <w:rPr>
          <w:sz w:val="22"/>
        </w:rPr>
      </w:pPr>
      <w:r w:rsidRPr="00AF7D70">
        <w:rPr>
          <w:sz w:val="22"/>
        </w:rPr>
        <w:t>(iii)Types of arch and construction e.g</w:t>
      </w:r>
      <w:r w:rsidRPr="00AF7D70">
        <w:rPr>
          <w:rFonts w:eastAsia="Arial Unicode MS"/>
          <w:sz w:val="22"/>
        </w:rPr>
        <w:t>Semi-elliptical, Segmental, Semi-circular.</w:t>
      </w: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sz w:val="22"/>
        </w:rPr>
        <w:t>Meaning of an arch</w:t>
      </w:r>
    </w:p>
    <w:p w:rsidR="00444721" w:rsidRPr="00AF7D70" w:rsidRDefault="00444721" w:rsidP="00AC45FB">
      <w:pPr>
        <w:pStyle w:val="NoSpacing"/>
        <w:rPr>
          <w:sz w:val="22"/>
        </w:rPr>
      </w:pPr>
      <w:r w:rsidRPr="00AF7D70">
        <w:rPr>
          <w:sz w:val="22"/>
        </w:rPr>
        <w:t>An arch could be defined as a curved structure that is supported by straight sides sometimes created in wall openings such as doors or windows of a building. In buildings, arches act as lintel because they have the ability to support the weight of blocks and other materials placed upon them.</w:t>
      </w: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sz w:val="22"/>
        </w:rPr>
        <w:t>Typical structure of an arch</w:t>
      </w:r>
    </w:p>
    <w:p w:rsidR="00444721" w:rsidRPr="00AF7D70" w:rsidRDefault="00444721" w:rsidP="00AC45FB">
      <w:pPr>
        <w:pStyle w:val="NoSpacing"/>
        <w:rPr>
          <w:sz w:val="22"/>
        </w:rPr>
      </w:pPr>
      <w:r w:rsidRPr="00AF7D70">
        <w:rPr>
          <w:sz w:val="22"/>
        </w:rPr>
        <w:t>A typical structure of a semi-circular arch consist in addition to the crown which is the highest point of the arch the intrados, extrados, rise, clear span, keystone, inpost,voussoir, abutment and run. See diagram below for a typical structure of a semi-circular arch.</w:t>
      </w: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sz w:val="16"/>
          <w:szCs w:val="16"/>
        </w:rPr>
        <w:t>THE STRUCTURE OF A SEMI-CIRCULAR ARCH</w:t>
      </w:r>
    </w:p>
    <w:p w:rsidR="00444721" w:rsidRPr="00AF7D70" w:rsidRDefault="006C7F31" w:rsidP="00AC45FB">
      <w:pPr>
        <w:pStyle w:val="NoSpacing"/>
        <w:rPr>
          <w:sz w:val="22"/>
        </w:rPr>
      </w:pPr>
      <w:r w:rsidRPr="006C7F31">
        <w:rPr>
          <w:sz w:val="22"/>
          <w:lang w:val="en-GB"/>
        </w:rPr>
        <w:pict>
          <v:rect id="_x0000_s1081" style="position:absolute;margin-left:128.05pt;margin-top:6.55pt;width:254.45pt;height:148.7pt;z-index:-251606016;mso-wrap-style:none" stroked="f">
            <v:textbox style="mso-next-textbox:#_x0000_s1081;mso-fit-shape-to-text:t">
              <w:txbxContent>
                <w:p w:rsidR="0054695F" w:rsidRDefault="0054695F" w:rsidP="00444721">
                  <w:r>
                    <w:rPr>
                      <w:noProof/>
                      <w:sz w:val="20"/>
                      <w:szCs w:val="20"/>
                      <w:lang w:val="af-ZA" w:eastAsia="af-ZA"/>
                    </w:rPr>
                    <w:drawing>
                      <wp:inline distT="0" distB="0" distL="0" distR="0">
                        <wp:extent cx="2519680" cy="1495783"/>
                        <wp:effectExtent l="19050" t="0" r="0" b="0"/>
                        <wp:docPr id="1083" name="Picture 8" descr="Picture 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076"/>
                                <pic:cNvPicPr>
                                  <a:picLocks noChangeAspect="1" noChangeArrowheads="1"/>
                                </pic:cNvPicPr>
                              </pic:nvPicPr>
                              <pic:blipFill>
                                <a:blip r:embed="rId158"/>
                                <a:srcRect/>
                                <a:stretch>
                                  <a:fillRect/>
                                </a:stretch>
                              </pic:blipFill>
                              <pic:spPr bwMode="auto">
                                <a:xfrm>
                                  <a:off x="0" y="0"/>
                                  <a:ext cx="2526153" cy="1499626"/>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sz w:val="22"/>
        </w:rPr>
        <w:t>Evaluations</w:t>
      </w:r>
    </w:p>
    <w:p w:rsidR="00444721" w:rsidRPr="00AF7D70" w:rsidRDefault="00444721" w:rsidP="00AC45FB">
      <w:pPr>
        <w:pStyle w:val="NoSpacing"/>
        <w:rPr>
          <w:sz w:val="22"/>
        </w:rPr>
      </w:pPr>
      <w:r w:rsidRPr="00AF7D70">
        <w:rPr>
          <w:sz w:val="22"/>
        </w:rPr>
        <w:t>1.  What is an arch?</w:t>
      </w:r>
    </w:p>
    <w:p w:rsidR="00444721" w:rsidRPr="00AF7D70" w:rsidRDefault="00444721" w:rsidP="00AC45FB">
      <w:pPr>
        <w:pStyle w:val="NoSpacing"/>
        <w:rPr>
          <w:sz w:val="22"/>
        </w:rPr>
      </w:pPr>
      <w:r w:rsidRPr="00AF7D70">
        <w:rPr>
          <w:sz w:val="22"/>
        </w:rPr>
        <w:t>2.  Draw a typical structure of a semi-circular arch.</w:t>
      </w:r>
    </w:p>
    <w:p w:rsidR="00444721" w:rsidRPr="00AF7D70" w:rsidRDefault="00444721" w:rsidP="00AC45FB">
      <w:pPr>
        <w:pStyle w:val="NoSpacing"/>
        <w:rPr>
          <w:sz w:val="16"/>
          <w:szCs w:val="16"/>
        </w:rPr>
      </w:pPr>
    </w:p>
    <w:p w:rsidR="00444721" w:rsidRPr="00AF7D70" w:rsidRDefault="00444721" w:rsidP="00AC45FB">
      <w:pPr>
        <w:pStyle w:val="NoSpacing"/>
        <w:rPr>
          <w:sz w:val="16"/>
          <w:szCs w:val="16"/>
        </w:rPr>
      </w:pPr>
    </w:p>
    <w:p w:rsidR="00444721" w:rsidRPr="00AF7D70" w:rsidRDefault="00444721" w:rsidP="00AC45FB">
      <w:pPr>
        <w:pStyle w:val="NoSpacing"/>
        <w:rPr>
          <w:sz w:val="22"/>
        </w:rPr>
      </w:pPr>
      <w:r w:rsidRPr="00AF7D70">
        <w:rPr>
          <w:sz w:val="22"/>
        </w:rPr>
        <w:t>Types of arch and construction e.g</w:t>
      </w:r>
      <w:r w:rsidRPr="00AF7D70">
        <w:rPr>
          <w:rFonts w:eastAsia="Arial Unicode MS"/>
          <w:sz w:val="22"/>
        </w:rPr>
        <w:t>Semi-elliptical, Segmental, Semi-circular.</w:t>
      </w:r>
    </w:p>
    <w:p w:rsidR="00444721" w:rsidRPr="00AF7D70" w:rsidRDefault="00444721" w:rsidP="00AC45FB">
      <w:pPr>
        <w:pStyle w:val="NoSpacing"/>
        <w:rPr>
          <w:sz w:val="22"/>
        </w:rPr>
      </w:pPr>
      <w:r w:rsidRPr="00AF7D70">
        <w:rPr>
          <w:sz w:val="22"/>
        </w:rPr>
        <w:t xml:space="preserve">1.       </w:t>
      </w:r>
      <w:r w:rsidRPr="00AF7D70">
        <w:rPr>
          <w:b/>
          <w:sz w:val="22"/>
        </w:rPr>
        <w:t>Semi-elliptical</w:t>
      </w:r>
      <w:r w:rsidRPr="00AF7D70">
        <w:rPr>
          <w:sz w:val="22"/>
        </w:rPr>
        <w:t>:</w:t>
      </w:r>
    </w:p>
    <w:p w:rsidR="00444721" w:rsidRPr="00AF7D70" w:rsidRDefault="006C7F31" w:rsidP="00AC45FB">
      <w:pPr>
        <w:pStyle w:val="NoSpacing"/>
        <w:rPr>
          <w:sz w:val="22"/>
        </w:rPr>
      </w:pPr>
      <w:r w:rsidRPr="006C7F31">
        <w:rPr>
          <w:noProof/>
          <w:sz w:val="22"/>
        </w:rPr>
        <w:pict>
          <v:shape id="_x0000_s1088" type="#_x0000_t202" style="position:absolute;margin-left:189.8pt;margin-top:1.45pt;width:148.4pt;height:81pt;z-index:-251598848;mso-wrap-style:none" stroked="f">
            <v:textbox style="mso-next-textbox:#_x0000_s1088;mso-fit-shape-to-text:t">
              <w:txbxContent>
                <w:p w:rsidR="0054695F" w:rsidRDefault="0054695F" w:rsidP="00444721">
                  <w:r>
                    <w:rPr>
                      <w:noProof/>
                      <w:lang w:val="af-ZA" w:eastAsia="af-ZA"/>
                    </w:rPr>
                    <w:drawing>
                      <wp:inline distT="0" distB="0" distL="0" distR="0">
                        <wp:extent cx="1460612" cy="813515"/>
                        <wp:effectExtent l="19050" t="0" r="6238" b="0"/>
                        <wp:docPr id="1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srcRect/>
                                <a:stretch>
                                  <a:fillRect/>
                                </a:stretch>
                              </pic:blipFill>
                              <pic:spPr bwMode="auto">
                                <a:xfrm>
                                  <a:off x="0" y="0"/>
                                  <a:ext cx="1459625" cy="812965"/>
                                </a:xfrm>
                                <a:prstGeom prst="rect">
                                  <a:avLst/>
                                </a:prstGeom>
                                <a:noFill/>
                                <a:ln w="9525">
                                  <a:noFill/>
                                  <a:miter lim="800000"/>
                                  <a:headEnd/>
                                  <a:tailEnd/>
                                </a:ln>
                              </pic:spPr>
                            </pic:pic>
                          </a:graphicData>
                        </a:graphic>
                      </wp:inline>
                    </w:drawing>
                  </w:r>
                </w:p>
              </w:txbxContent>
            </v:textbox>
          </v:shape>
        </w:pic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F7D70">
      <w:pPr>
        <w:pStyle w:val="NoSpacing"/>
        <w:rPr>
          <w:sz w:val="22"/>
        </w:rPr>
      </w:pPr>
      <w:r w:rsidRPr="00AF7D70">
        <w:rPr>
          <w:b/>
          <w:sz w:val="22"/>
        </w:rPr>
        <w:t>Method of construction</w:t>
      </w:r>
      <w:r w:rsidRPr="00AF7D70">
        <w:rPr>
          <w:sz w:val="22"/>
        </w:rPr>
        <w:t>: To construct an elliptical arch when given the major axis(span) AB and the minor axis.</w:t>
      </w:r>
    </w:p>
    <w:p w:rsidR="00444721" w:rsidRPr="00AF7D70" w:rsidRDefault="00444721" w:rsidP="00AC45FB">
      <w:pPr>
        <w:pStyle w:val="NoSpacing"/>
        <w:rPr>
          <w:sz w:val="22"/>
        </w:rPr>
      </w:pPr>
      <w:r w:rsidRPr="00AF7D70">
        <w:rPr>
          <w:sz w:val="22"/>
        </w:rPr>
        <w:t xml:space="preserve">                       R is half the given minor axis.</w:t>
      </w:r>
    </w:p>
    <w:p w:rsidR="00707D6C" w:rsidRDefault="00707D6C" w:rsidP="00AC45FB">
      <w:pPr>
        <w:pStyle w:val="NoSpacing"/>
        <w:rPr>
          <w:sz w:val="22"/>
        </w:rPr>
      </w:pPr>
    </w:p>
    <w:p w:rsidR="00444721" w:rsidRPr="00AF7D70" w:rsidRDefault="00444721" w:rsidP="00AC45FB">
      <w:pPr>
        <w:pStyle w:val="NoSpacing"/>
        <w:rPr>
          <w:sz w:val="22"/>
        </w:rPr>
      </w:pPr>
      <w:r w:rsidRPr="00AF7D70">
        <w:rPr>
          <w:sz w:val="22"/>
        </w:rPr>
        <w:t>Draw a line AB equal in length to the given major axis.</w:t>
      </w:r>
    </w:p>
    <w:p w:rsidR="00444721" w:rsidRPr="00AF7D70" w:rsidRDefault="00444721" w:rsidP="00AC45FB">
      <w:pPr>
        <w:pStyle w:val="NoSpacing"/>
        <w:rPr>
          <w:sz w:val="22"/>
        </w:rPr>
      </w:pPr>
      <w:r w:rsidRPr="00AF7D70">
        <w:rPr>
          <w:sz w:val="22"/>
        </w:rPr>
        <w:t>Locate the mid-point O on line AB. Draw a perpendicular OC at O equal in length to half the given minor axis. Note: Minor axis is by formulae half of the Major axis.</w:t>
      </w:r>
    </w:p>
    <w:p w:rsidR="00444721" w:rsidRPr="00AF7D70" w:rsidRDefault="00444721" w:rsidP="00AC45FB">
      <w:pPr>
        <w:pStyle w:val="NoSpacing"/>
        <w:rPr>
          <w:sz w:val="22"/>
        </w:rPr>
      </w:pPr>
      <w:r w:rsidRPr="00AF7D70">
        <w:rPr>
          <w:sz w:val="22"/>
        </w:rPr>
        <w:t>With C as centre and radius equal to half the major axis, draw an arc to locate the positions of the focal points F and F1.</w:t>
      </w:r>
    </w:p>
    <w:p w:rsidR="00444721" w:rsidRPr="00AF7D70" w:rsidRDefault="00444721" w:rsidP="00AC45FB">
      <w:pPr>
        <w:pStyle w:val="NoSpacing"/>
        <w:rPr>
          <w:sz w:val="22"/>
        </w:rPr>
      </w:pPr>
      <w:r w:rsidRPr="00AF7D70">
        <w:rPr>
          <w:sz w:val="22"/>
        </w:rPr>
        <w:t>With F1 as centre and radius F1F, draw an arc. Then with F as centre and radius equal to twice F1B, draw another to intersect the previous one at point Q. Repeat the same procedure to get the remaining points. Join the points together with a French curve to obtain the required arch.</w:t>
      </w:r>
    </w:p>
    <w:p w:rsidR="00707D6C" w:rsidRDefault="00707D6C">
      <w:pPr>
        <w:rPr>
          <w:sz w:val="22"/>
        </w:rPr>
      </w:pPr>
      <w:r>
        <w:rPr>
          <w:sz w:val="22"/>
        </w:rPr>
        <w:br w:type="page"/>
      </w:r>
    </w:p>
    <w:p w:rsidR="00444721" w:rsidRPr="00AF7D70" w:rsidRDefault="006C7F31" w:rsidP="00AC45FB">
      <w:pPr>
        <w:pStyle w:val="NoSpacing"/>
        <w:rPr>
          <w:sz w:val="22"/>
        </w:rPr>
      </w:pPr>
      <w:r w:rsidRPr="006C7F31">
        <w:rPr>
          <w:noProof/>
          <w:sz w:val="22"/>
        </w:rPr>
        <w:lastRenderedPageBreak/>
        <w:pict>
          <v:shape id="_x0000_s1089" type="#_x0000_t202" style="position:absolute;margin-left:158.1pt;margin-top:8.75pt;width:146.65pt;height:109.75pt;z-index:-251597824;mso-wrap-style:none" stroked="f">
            <v:textbox style="mso-next-textbox:#_x0000_s1089;mso-fit-shape-to-text:t">
              <w:txbxContent>
                <w:p w:rsidR="0054695F" w:rsidRDefault="0054695F" w:rsidP="00444721">
                  <w:r>
                    <w:rPr>
                      <w:noProof/>
                      <w:lang w:val="af-ZA" w:eastAsia="af-ZA"/>
                    </w:rPr>
                    <w:drawing>
                      <wp:inline distT="0" distB="0" distL="0" distR="0">
                        <wp:extent cx="1461476" cy="1146386"/>
                        <wp:effectExtent l="19050" t="0" r="5374" b="0"/>
                        <wp:docPr id="1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srcRect/>
                                <a:stretch>
                                  <a:fillRect/>
                                </a:stretch>
                              </pic:blipFill>
                              <pic:spPr bwMode="auto">
                                <a:xfrm>
                                  <a:off x="0" y="0"/>
                                  <a:ext cx="1465933" cy="1149882"/>
                                </a:xfrm>
                                <a:prstGeom prst="rect">
                                  <a:avLst/>
                                </a:prstGeom>
                                <a:noFill/>
                                <a:ln w="9525">
                                  <a:noFill/>
                                  <a:miter lim="800000"/>
                                  <a:headEnd/>
                                  <a:tailEnd/>
                                </a:ln>
                              </pic:spPr>
                            </pic:pic>
                          </a:graphicData>
                        </a:graphic>
                      </wp:inline>
                    </w:drawing>
                  </w:r>
                </w:p>
              </w:txbxContent>
            </v:textbox>
          </v:shape>
        </w:pict>
      </w:r>
      <w:r w:rsidR="00444721" w:rsidRPr="00AF7D70">
        <w:rPr>
          <w:sz w:val="22"/>
        </w:rPr>
        <w:t xml:space="preserve">2.     </w:t>
      </w:r>
      <w:r w:rsidR="00444721" w:rsidRPr="00AF7D70">
        <w:rPr>
          <w:b/>
          <w:sz w:val="22"/>
        </w:rPr>
        <w:t>Segmental</w:t>
      </w:r>
      <w:r w:rsidR="00444721" w:rsidRPr="00AF7D70">
        <w:rPr>
          <w:sz w:val="22"/>
        </w:rPr>
        <w:t xml:space="preserve">: As the name implies, this type of an arch has the shape of the segment of a circle.        </w: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b/>
          <w:sz w:val="22"/>
        </w:rPr>
        <w:t>Method of construction</w:t>
      </w:r>
      <w:r w:rsidRPr="00AF7D70">
        <w:rPr>
          <w:sz w:val="22"/>
        </w:rPr>
        <w:t>: To construct a segmental arch when given the span AB and rise R.</w:t>
      </w:r>
    </w:p>
    <w:p w:rsidR="00444721" w:rsidRPr="00AF7D70" w:rsidRDefault="00444721" w:rsidP="00AC45FB">
      <w:pPr>
        <w:pStyle w:val="NoSpacing"/>
        <w:rPr>
          <w:sz w:val="22"/>
        </w:rPr>
      </w:pPr>
      <w:r w:rsidRPr="00AF7D70">
        <w:rPr>
          <w:sz w:val="22"/>
        </w:rPr>
        <w:t>Draw a line AB equal in length to the given span.</w:t>
      </w:r>
    </w:p>
    <w:p w:rsidR="00444721" w:rsidRPr="00AF7D70" w:rsidRDefault="00444721" w:rsidP="00AC45FB">
      <w:pPr>
        <w:pStyle w:val="NoSpacing"/>
        <w:rPr>
          <w:sz w:val="22"/>
        </w:rPr>
      </w:pPr>
      <w:r w:rsidRPr="00AF7D70">
        <w:rPr>
          <w:sz w:val="22"/>
        </w:rPr>
        <w:t>Draw the bisector of line AB.</w:t>
      </w:r>
    </w:p>
    <w:p w:rsidR="00444721" w:rsidRPr="00AF7D70" w:rsidRDefault="00444721" w:rsidP="00AC45FB">
      <w:pPr>
        <w:pStyle w:val="NoSpacing"/>
        <w:rPr>
          <w:sz w:val="22"/>
        </w:rPr>
      </w:pPr>
      <w:r w:rsidRPr="00AF7D70">
        <w:rPr>
          <w:sz w:val="22"/>
        </w:rPr>
        <w:t>Mark off the rise R on the bisector to get point C.</w:t>
      </w:r>
    </w:p>
    <w:p w:rsidR="00444721" w:rsidRPr="00AF7D70" w:rsidRDefault="00444721" w:rsidP="00AC45FB">
      <w:pPr>
        <w:pStyle w:val="NoSpacing"/>
        <w:rPr>
          <w:sz w:val="22"/>
        </w:rPr>
      </w:pPr>
      <w:r w:rsidRPr="00AF7D70">
        <w:rPr>
          <w:sz w:val="22"/>
        </w:rPr>
        <w:t>Join AC and BC.</w:t>
      </w:r>
    </w:p>
    <w:p w:rsidR="00444721" w:rsidRPr="00AF7D70" w:rsidRDefault="00444721" w:rsidP="00AC45FB">
      <w:pPr>
        <w:pStyle w:val="NoSpacing"/>
        <w:rPr>
          <w:sz w:val="22"/>
        </w:rPr>
      </w:pPr>
      <w:r w:rsidRPr="00AF7D70">
        <w:rPr>
          <w:sz w:val="22"/>
        </w:rPr>
        <w:t>Draw the bisector of lines AC and BC respectively to get point O.</w:t>
      </w:r>
    </w:p>
    <w:p w:rsidR="00444721" w:rsidRPr="00AF7D70" w:rsidRDefault="00444721" w:rsidP="00AC45FB">
      <w:pPr>
        <w:pStyle w:val="NoSpacing"/>
        <w:rPr>
          <w:sz w:val="22"/>
        </w:rPr>
      </w:pPr>
      <w:r w:rsidRPr="00AF7D70">
        <w:rPr>
          <w:sz w:val="22"/>
        </w:rPr>
        <w:t>With O as centre and radius OB or OA, draw the required segmental arch.</w:t>
      </w:r>
    </w:p>
    <w:p w:rsidR="00444721" w:rsidRPr="00AF7D70" w:rsidRDefault="00444721" w:rsidP="00AC45FB">
      <w:pPr>
        <w:pStyle w:val="NoSpacing"/>
        <w:rPr>
          <w:sz w:val="22"/>
        </w:rPr>
      </w:pPr>
    </w:p>
    <w:p w:rsidR="00444721" w:rsidRPr="00AF7D70" w:rsidRDefault="006C7F31" w:rsidP="00AC45FB">
      <w:pPr>
        <w:pStyle w:val="NoSpacing"/>
        <w:rPr>
          <w:sz w:val="22"/>
        </w:rPr>
      </w:pPr>
      <w:r w:rsidRPr="006C7F31">
        <w:rPr>
          <w:noProof/>
          <w:sz w:val="22"/>
        </w:rPr>
        <w:pict>
          <v:shape id="_x0000_s1087" type="#_x0000_t202" style="position:absolute;margin-left:170.2pt;margin-top:5.7pt;width:110.45pt;height:73.85pt;z-index:-251599872;mso-wrap-style:none" stroked="f">
            <v:textbox style="mso-next-textbox:#_x0000_s1087;mso-fit-shape-to-text:t">
              <w:txbxContent>
                <w:p w:rsidR="0054695F" w:rsidRDefault="0054695F" w:rsidP="00444721">
                  <w:r>
                    <w:rPr>
                      <w:noProof/>
                      <w:lang w:val="af-ZA" w:eastAsia="af-ZA"/>
                    </w:rPr>
                    <w:drawing>
                      <wp:inline distT="0" distB="0" distL="0" distR="0">
                        <wp:extent cx="1199693" cy="846686"/>
                        <wp:effectExtent l="19050" t="0" r="457" b="0"/>
                        <wp:docPr id="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srcRect/>
                                <a:stretch>
                                  <a:fillRect/>
                                </a:stretch>
                              </pic:blipFill>
                              <pic:spPr bwMode="auto">
                                <a:xfrm>
                                  <a:off x="0" y="0"/>
                                  <a:ext cx="1205990" cy="851130"/>
                                </a:xfrm>
                                <a:prstGeom prst="rect">
                                  <a:avLst/>
                                </a:prstGeom>
                                <a:noFill/>
                                <a:ln w="9525">
                                  <a:noFill/>
                                  <a:miter lim="800000"/>
                                  <a:headEnd/>
                                  <a:tailEnd/>
                                </a:ln>
                              </pic:spPr>
                            </pic:pic>
                          </a:graphicData>
                        </a:graphic>
                      </wp:inline>
                    </w:drawing>
                  </w:r>
                </w:p>
              </w:txbxContent>
            </v:textbox>
          </v:shape>
        </w:pict>
      </w:r>
      <w:r w:rsidR="00444721" w:rsidRPr="00AF7D70">
        <w:rPr>
          <w:sz w:val="22"/>
        </w:rPr>
        <w:t xml:space="preserve">3.   </w:t>
      </w:r>
      <w:r w:rsidR="00444721" w:rsidRPr="00AF7D70">
        <w:rPr>
          <w:b/>
          <w:sz w:val="22"/>
        </w:rPr>
        <w:t>Semi-circular</w:t>
      </w:r>
      <w:r w:rsidR="00444721" w:rsidRPr="00AF7D70">
        <w:rPr>
          <w:sz w:val="22"/>
        </w:rPr>
        <w:t>: This type of arch is semi-circular in shape; hence the name.</w: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b/>
          <w:sz w:val="22"/>
        </w:rPr>
        <w:t>Method of construction:</w:t>
      </w:r>
      <w:r w:rsidRPr="00AF7D70">
        <w:rPr>
          <w:sz w:val="22"/>
        </w:rPr>
        <w:t xml:space="preserve"> To construct a semi-circular arch when given the span AB.</w:t>
      </w:r>
    </w:p>
    <w:p w:rsidR="00444721" w:rsidRPr="00AF7D70" w:rsidRDefault="00444721" w:rsidP="00AC45FB">
      <w:pPr>
        <w:pStyle w:val="NoSpacing"/>
        <w:rPr>
          <w:sz w:val="22"/>
        </w:rPr>
      </w:pPr>
      <w:r w:rsidRPr="00AF7D70">
        <w:rPr>
          <w:sz w:val="22"/>
        </w:rPr>
        <w:t>Draw a line AB equal to the length of the given span.</w:t>
      </w:r>
    </w:p>
    <w:p w:rsidR="00444721" w:rsidRPr="00AF7D70" w:rsidRDefault="00444721" w:rsidP="00AC45FB">
      <w:pPr>
        <w:pStyle w:val="NoSpacing"/>
        <w:rPr>
          <w:sz w:val="22"/>
        </w:rPr>
      </w:pPr>
      <w:r w:rsidRPr="00AF7D70">
        <w:rPr>
          <w:sz w:val="22"/>
        </w:rPr>
        <w:t>Locate the mid-point O.</w:t>
      </w:r>
    </w:p>
    <w:p w:rsidR="00444721" w:rsidRPr="00AF7D70" w:rsidRDefault="00444721" w:rsidP="00AC45FB">
      <w:pPr>
        <w:pStyle w:val="NoSpacing"/>
        <w:rPr>
          <w:sz w:val="22"/>
        </w:rPr>
      </w:pPr>
      <w:r w:rsidRPr="00AF7D70">
        <w:rPr>
          <w:sz w:val="22"/>
        </w:rPr>
        <w:t>With O as centre and radius OB or OA, draw a semi-circle.</w:t>
      </w:r>
    </w:p>
    <w:p w:rsidR="00444721" w:rsidRPr="00AF7D70" w:rsidRDefault="00444721" w:rsidP="00AC45FB">
      <w:pPr>
        <w:pStyle w:val="NoSpacing"/>
        <w:rPr>
          <w:b/>
          <w:sz w:val="22"/>
        </w:rPr>
      </w:pPr>
      <w:r w:rsidRPr="00AF7D70">
        <w:rPr>
          <w:b/>
          <w:sz w:val="22"/>
        </w:rPr>
        <w:t>Evaluations</w:t>
      </w:r>
    </w:p>
    <w:p w:rsidR="00444721" w:rsidRPr="00AF7D70" w:rsidRDefault="00444721" w:rsidP="00AC45FB">
      <w:pPr>
        <w:pStyle w:val="NoSpacing"/>
        <w:rPr>
          <w:sz w:val="22"/>
        </w:rPr>
      </w:pPr>
      <w:r w:rsidRPr="00AF7D70">
        <w:rPr>
          <w:sz w:val="22"/>
        </w:rPr>
        <w:t>1.  Sketch the diagram of a semi-elliptical arch.</w:t>
      </w:r>
    </w:p>
    <w:p w:rsidR="00444721" w:rsidRPr="00AF7D70" w:rsidRDefault="00444721" w:rsidP="00AC45FB">
      <w:pPr>
        <w:pStyle w:val="NoSpacing"/>
        <w:rPr>
          <w:sz w:val="22"/>
        </w:rPr>
      </w:pPr>
      <w:r w:rsidRPr="00AF7D70">
        <w:rPr>
          <w:sz w:val="22"/>
        </w:rPr>
        <w:t>2.  Construct a segmental arch whose span and rise are respectively 100 and 35.</w:t>
      </w:r>
    </w:p>
    <w:p w:rsidR="00444721" w:rsidRPr="00AF7D70" w:rsidRDefault="00444721" w:rsidP="00AC45FB">
      <w:pPr>
        <w:pStyle w:val="NoSpacing"/>
        <w:rPr>
          <w:b/>
          <w:sz w:val="22"/>
        </w:rPr>
      </w:pPr>
      <w:r w:rsidRPr="00AF7D70">
        <w:rPr>
          <w:b/>
          <w:sz w:val="22"/>
        </w:rPr>
        <w:t>Reading assignment</w:t>
      </w:r>
    </w:p>
    <w:p w:rsidR="00444721" w:rsidRPr="00AF7D70" w:rsidRDefault="00444721" w:rsidP="00AC45FB">
      <w:pPr>
        <w:pStyle w:val="NoSpacing"/>
        <w:rPr>
          <w:sz w:val="22"/>
        </w:rPr>
      </w:pPr>
      <w:r w:rsidRPr="00AF7D70">
        <w:rPr>
          <w:sz w:val="22"/>
        </w:rPr>
        <w:t>1.  Technical drawing  by J.N Green page 133.</w:t>
      </w:r>
    </w:p>
    <w:p w:rsidR="00444721" w:rsidRPr="00AF7D70" w:rsidRDefault="00444721" w:rsidP="00AC45FB">
      <w:pPr>
        <w:pStyle w:val="NoSpacing"/>
        <w:rPr>
          <w:b/>
          <w:sz w:val="22"/>
        </w:rPr>
      </w:pPr>
      <w:r w:rsidRPr="00AF7D70">
        <w:rPr>
          <w:sz w:val="22"/>
        </w:rPr>
        <w:t xml:space="preserve">2.  Use </w:t>
      </w:r>
      <w:hyperlink r:id="rId162" w:history="1">
        <w:r w:rsidRPr="00AF7D70">
          <w:rPr>
            <w:rStyle w:val="Hyperlink"/>
            <w:sz w:val="22"/>
            <w:u w:val="none"/>
          </w:rPr>
          <w:t>www.google.com</w:t>
        </w:r>
      </w:hyperlink>
      <w:r w:rsidRPr="00AF7D70">
        <w:rPr>
          <w:sz w:val="22"/>
        </w:rPr>
        <w:t xml:space="preserve"> to search for types of arches.                                             </w:t>
      </w:r>
    </w:p>
    <w:p w:rsidR="00444721" w:rsidRPr="00AF7D70" w:rsidRDefault="00444721" w:rsidP="00AC45FB">
      <w:pPr>
        <w:pStyle w:val="NoSpacing"/>
        <w:rPr>
          <w:b/>
          <w:sz w:val="22"/>
        </w:rPr>
      </w:pPr>
      <w:r w:rsidRPr="00AF7D70">
        <w:rPr>
          <w:b/>
          <w:sz w:val="22"/>
        </w:rPr>
        <w:t>Weekend Assignment</w:t>
      </w:r>
    </w:p>
    <w:p w:rsidR="00444721" w:rsidRPr="00AF7D70" w:rsidRDefault="00444721" w:rsidP="00AC45FB">
      <w:pPr>
        <w:pStyle w:val="NoSpacing"/>
        <w:rPr>
          <w:b/>
          <w:sz w:val="22"/>
        </w:rPr>
      </w:pPr>
      <w:r w:rsidRPr="00AF7D70">
        <w:rPr>
          <w:b/>
          <w:sz w:val="22"/>
        </w:rPr>
        <w:t>Objective</w:t>
      </w:r>
    </w:p>
    <w:p w:rsidR="00444721" w:rsidRPr="00AF7D70" w:rsidRDefault="00444721" w:rsidP="00AC45FB">
      <w:pPr>
        <w:pStyle w:val="NoSpacing"/>
        <w:rPr>
          <w:sz w:val="22"/>
        </w:rPr>
      </w:pPr>
      <w:r w:rsidRPr="00AF7D70">
        <w:rPr>
          <w:sz w:val="22"/>
        </w:rPr>
        <w:t>The figure below shows a semi-circular arch. Use it to answer questions 1 to 3.</w:t>
      </w:r>
    </w:p>
    <w:p w:rsidR="00444721" w:rsidRPr="00AF7D70" w:rsidRDefault="006C7F31" w:rsidP="00AC45FB">
      <w:pPr>
        <w:pStyle w:val="NoSpacing"/>
        <w:rPr>
          <w:sz w:val="22"/>
        </w:rPr>
      </w:pPr>
      <w:r w:rsidRPr="006C7F31">
        <w:rPr>
          <w:noProof/>
          <w:sz w:val="22"/>
        </w:rPr>
        <w:pict>
          <v:shape id="_x0000_s1095" type="#_x0000_t202" style="position:absolute;margin-left:165.4pt;margin-top:1.8pt;width:166.8pt;height:104.15pt;z-index:-251591680;mso-wrap-style:none" stroked="f">
            <v:textbox style="mso-next-textbox:#_x0000_s1095;mso-fit-shape-to-text:t">
              <w:txbxContent>
                <w:p w:rsidR="0054695F" w:rsidRDefault="0054695F" w:rsidP="00444721">
                  <w:r>
                    <w:rPr>
                      <w:noProof/>
                      <w:lang w:val="af-ZA" w:eastAsia="af-ZA"/>
                    </w:rPr>
                    <w:drawing>
                      <wp:inline distT="0" distB="0" distL="0" distR="0">
                        <wp:extent cx="1422400" cy="911367"/>
                        <wp:effectExtent l="19050" t="0" r="6350" b="0"/>
                        <wp:docPr id="1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srcRect/>
                                <a:stretch>
                                  <a:fillRect/>
                                </a:stretch>
                              </pic:blipFill>
                              <pic:spPr bwMode="auto">
                                <a:xfrm>
                                  <a:off x="0" y="0"/>
                                  <a:ext cx="1428956" cy="915568"/>
                                </a:xfrm>
                                <a:prstGeom prst="rect">
                                  <a:avLst/>
                                </a:prstGeom>
                                <a:noFill/>
                                <a:ln w="9525">
                                  <a:noFill/>
                                  <a:miter lim="800000"/>
                                  <a:headEnd/>
                                  <a:tailEnd/>
                                </a:ln>
                              </pic:spPr>
                            </pic:pic>
                          </a:graphicData>
                        </a:graphic>
                      </wp:inline>
                    </w:drawing>
                  </w:r>
                </w:p>
              </w:txbxContent>
            </v:textbox>
          </v:shape>
        </w:pic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sz w:val="22"/>
        </w:rPr>
        <w:t>1.  The part labelled</w:t>
      </w:r>
      <w:r w:rsidRPr="00AF7D70">
        <w:rPr>
          <w:b/>
          <w:sz w:val="22"/>
        </w:rPr>
        <w:t>X</w:t>
      </w:r>
      <w:r w:rsidRPr="00AF7D70">
        <w:rPr>
          <w:sz w:val="22"/>
        </w:rPr>
        <w:t xml:space="preserve"> is called the  A.  springing  line.  B.  span.  C.  base line.  D.  crown.</w:t>
      </w:r>
    </w:p>
    <w:p w:rsidR="00444721" w:rsidRPr="00AF7D70" w:rsidRDefault="00444721" w:rsidP="00AC45FB">
      <w:pPr>
        <w:pStyle w:val="NoSpacing"/>
        <w:rPr>
          <w:sz w:val="22"/>
        </w:rPr>
      </w:pPr>
      <w:r w:rsidRPr="00AF7D70">
        <w:rPr>
          <w:sz w:val="22"/>
        </w:rPr>
        <w:t>2.  The distance labelled</w:t>
      </w:r>
      <w:r w:rsidRPr="00AF7D70">
        <w:rPr>
          <w:b/>
          <w:sz w:val="22"/>
        </w:rPr>
        <w:t>Y</w:t>
      </w:r>
      <w:r w:rsidRPr="00AF7D70">
        <w:rPr>
          <w:sz w:val="22"/>
        </w:rPr>
        <w:t xml:space="preserve"> is the  A.  depth.  B.  rise.  C.  thickness.  D.  span.</w:t>
      </w:r>
    </w:p>
    <w:p w:rsidR="00444721" w:rsidRPr="00AF7D70" w:rsidRDefault="00444721" w:rsidP="00AC45FB">
      <w:pPr>
        <w:pStyle w:val="NoSpacing"/>
        <w:rPr>
          <w:sz w:val="22"/>
        </w:rPr>
      </w:pPr>
      <w:r w:rsidRPr="00AF7D70">
        <w:rPr>
          <w:sz w:val="22"/>
        </w:rPr>
        <w:t>3.  The part labelled</w:t>
      </w:r>
      <w:r w:rsidRPr="00AF7D70">
        <w:rPr>
          <w:b/>
          <w:sz w:val="22"/>
        </w:rPr>
        <w:t>Z</w:t>
      </w:r>
      <w:r w:rsidRPr="00AF7D70">
        <w:rPr>
          <w:sz w:val="22"/>
        </w:rPr>
        <w:t xml:space="preserve"> is the  A.  crown.  B.  springing line.  C.  intrados.  D.  extrado. </w:t>
      </w:r>
    </w:p>
    <w:p w:rsidR="00444721" w:rsidRPr="00AF7D70" w:rsidRDefault="00444721" w:rsidP="00AC45FB">
      <w:pPr>
        <w:pStyle w:val="NoSpacing"/>
        <w:rPr>
          <w:sz w:val="22"/>
        </w:rPr>
      </w:pPr>
      <w:r w:rsidRPr="00AF7D70">
        <w:rPr>
          <w:sz w:val="22"/>
        </w:rPr>
        <w:t>4    Keystone is not a characteristics of the following except  stair.  B.  arch.  Roof.Foundation.</w:t>
      </w:r>
    </w:p>
    <w:p w:rsidR="00444721" w:rsidRPr="00AF7D70" w:rsidRDefault="00444721" w:rsidP="00AC45FB">
      <w:pPr>
        <w:pStyle w:val="NoSpacing"/>
        <w:rPr>
          <w:sz w:val="22"/>
        </w:rPr>
      </w:pPr>
      <w:r w:rsidRPr="00AF7D70">
        <w:rPr>
          <w:sz w:val="22"/>
        </w:rPr>
        <w:t>5.  The inner part of a semi-circular arch is called  A.  span.  B.  crown.  C.  intrados.  D.  run.</w:t>
      </w:r>
    </w:p>
    <w:p w:rsidR="00707D6C" w:rsidRDefault="00707D6C" w:rsidP="00AC45FB">
      <w:pPr>
        <w:pStyle w:val="NoSpacing"/>
        <w:rPr>
          <w:b/>
          <w:sz w:val="22"/>
        </w:rPr>
      </w:pPr>
    </w:p>
    <w:p w:rsidR="00444721" w:rsidRPr="00AF7D70" w:rsidRDefault="00444721" w:rsidP="00AC45FB">
      <w:pPr>
        <w:pStyle w:val="NoSpacing"/>
        <w:rPr>
          <w:b/>
          <w:sz w:val="22"/>
        </w:rPr>
      </w:pPr>
      <w:r w:rsidRPr="00AF7D70">
        <w:rPr>
          <w:b/>
          <w:sz w:val="22"/>
        </w:rPr>
        <w:t xml:space="preserve">Theory </w:t>
      </w:r>
    </w:p>
    <w:p w:rsidR="00444721" w:rsidRPr="00AF7D70" w:rsidRDefault="00444721" w:rsidP="00AC45FB">
      <w:pPr>
        <w:pStyle w:val="NoSpacing"/>
        <w:rPr>
          <w:sz w:val="22"/>
        </w:rPr>
      </w:pPr>
      <w:r w:rsidRPr="00AF7D70">
        <w:rPr>
          <w:sz w:val="22"/>
        </w:rPr>
        <w:t>1.  Sketch a segmental arch.</w:t>
      </w:r>
    </w:p>
    <w:p w:rsidR="00444721" w:rsidRPr="00AF7D70" w:rsidRDefault="00444721" w:rsidP="00AC45FB">
      <w:pPr>
        <w:pStyle w:val="NoSpacing"/>
        <w:rPr>
          <w:sz w:val="22"/>
        </w:rPr>
      </w:pPr>
      <w:r w:rsidRPr="00AF7D70">
        <w:rPr>
          <w:sz w:val="22"/>
        </w:rPr>
        <w:t>2.  Draw a detailed structure of a semi-circular arch.</w:t>
      </w:r>
    </w:p>
    <w:p w:rsidR="00444721" w:rsidRPr="00AF7D70" w:rsidRDefault="00444721" w:rsidP="00AC45FB">
      <w:pPr>
        <w:pStyle w:val="NoSpacing"/>
        <w:rPr>
          <w:sz w:val="22"/>
        </w:rPr>
      </w:pPr>
    </w:p>
    <w:p w:rsidR="00703413" w:rsidRPr="00AF7D70" w:rsidRDefault="00703413" w:rsidP="00AC45FB">
      <w:pPr>
        <w:pStyle w:val="NoSpacing"/>
        <w:rPr>
          <w:sz w:val="22"/>
        </w:rPr>
      </w:pPr>
    </w:p>
    <w:p w:rsidR="00703413" w:rsidRPr="00AF7D70" w:rsidRDefault="00703413" w:rsidP="00AC45FB">
      <w:pPr>
        <w:pStyle w:val="NoSpacing"/>
        <w:rPr>
          <w:sz w:val="22"/>
        </w:rPr>
      </w:pPr>
    </w:p>
    <w:p w:rsidR="00703413" w:rsidRPr="00AF7D70" w:rsidRDefault="00703413" w:rsidP="00AC45FB">
      <w:pPr>
        <w:pStyle w:val="NoSpacing"/>
        <w:rPr>
          <w:sz w:val="22"/>
        </w:rPr>
      </w:pPr>
    </w:p>
    <w:p w:rsidR="00444721" w:rsidRPr="00AF7D70" w:rsidRDefault="00703413" w:rsidP="00AC45FB">
      <w:pPr>
        <w:pStyle w:val="NoSpacing"/>
        <w:rPr>
          <w:rFonts w:eastAsia="Arial Unicode MS"/>
          <w:sz w:val="22"/>
        </w:rPr>
      </w:pPr>
      <w:r w:rsidRPr="00AF7D70">
        <w:rPr>
          <w:b/>
          <w:sz w:val="22"/>
        </w:rPr>
        <w:lastRenderedPageBreak/>
        <w:t>WEEK FOUR</w:t>
      </w:r>
    </w:p>
    <w:p w:rsidR="00444721" w:rsidRPr="00AF7D70" w:rsidRDefault="00444721" w:rsidP="00AC45FB">
      <w:pPr>
        <w:pStyle w:val="NoSpacing"/>
        <w:rPr>
          <w:rFonts w:eastAsia="Arial Unicode MS"/>
          <w:sz w:val="22"/>
        </w:rPr>
      </w:pPr>
      <w:r w:rsidRPr="00AF7D70">
        <w:rPr>
          <w:rFonts w:eastAsia="Arial Unicode MS"/>
          <w:b/>
          <w:sz w:val="22"/>
        </w:rPr>
        <w:t xml:space="preserve">Topic: </w:t>
      </w:r>
      <w:r w:rsidRPr="00AF7D70">
        <w:rPr>
          <w:rFonts w:eastAsia="Arial Unicode MS"/>
          <w:sz w:val="22"/>
        </w:rPr>
        <w:t xml:space="preserve">            Construction of Arches: Tudor, Equilateral gothic, Lancet and Parabolic.   </w:t>
      </w:r>
    </w:p>
    <w:p w:rsidR="00444721" w:rsidRPr="00AF7D70" w:rsidRDefault="006C7F31" w:rsidP="00AC45FB">
      <w:pPr>
        <w:pStyle w:val="NoSpacing"/>
        <w:rPr>
          <w:b/>
          <w:sz w:val="22"/>
        </w:rPr>
      </w:pPr>
      <w:r w:rsidRPr="006C7F31">
        <w:rPr>
          <w:b/>
          <w:noProof/>
          <w:lang w:val="en-GB"/>
        </w:rPr>
        <w:pict>
          <v:line id="_x0000_s1092" style="position:absolute;z-index:251721728" from="64.75pt,2.15pt" to="383.9pt,2.15pt" strokeweight="6pt">
            <v:stroke linestyle="thickBetweenThin"/>
          </v:line>
        </w:pict>
      </w:r>
      <w:r w:rsidR="00444721" w:rsidRPr="00AF7D70">
        <w:rPr>
          <w:b/>
          <w:sz w:val="22"/>
        </w:rPr>
        <w:t>Content:</w:t>
      </w:r>
    </w:p>
    <w:p w:rsidR="00444721" w:rsidRPr="00AF7D70" w:rsidRDefault="006C7F31" w:rsidP="00AC45FB">
      <w:pPr>
        <w:pStyle w:val="NoSpacing"/>
        <w:rPr>
          <w:sz w:val="22"/>
        </w:rPr>
      </w:pPr>
      <w:r w:rsidRPr="006C7F31">
        <w:rPr>
          <w:noProof/>
          <w:sz w:val="22"/>
        </w:rPr>
        <w:pict>
          <v:shape id="_x0000_s1093" type="#_x0000_t202" style="position:absolute;margin-left:170.2pt;margin-top:9.2pt;width:121.4pt;height:113.75pt;z-index:-251593728;mso-wrap-style:none" stroked="f">
            <v:textbox style="mso-next-textbox:#_x0000_s1093;mso-fit-shape-to-text:t">
              <w:txbxContent>
                <w:p w:rsidR="0054695F" w:rsidRDefault="0054695F" w:rsidP="00444721">
                  <w:r>
                    <w:rPr>
                      <w:noProof/>
                      <w:lang w:val="af-ZA" w:eastAsia="af-ZA"/>
                    </w:rPr>
                    <w:drawing>
                      <wp:inline distT="0" distB="0" distL="0" distR="0">
                        <wp:extent cx="1130214" cy="1141796"/>
                        <wp:effectExtent l="19050" t="0" r="0" b="0"/>
                        <wp:docPr id="1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srcRect/>
                                <a:stretch>
                                  <a:fillRect/>
                                </a:stretch>
                              </pic:blipFill>
                              <pic:spPr bwMode="auto">
                                <a:xfrm>
                                  <a:off x="0" y="0"/>
                                  <a:ext cx="1133023" cy="1144634"/>
                                </a:xfrm>
                                <a:prstGeom prst="rect">
                                  <a:avLst/>
                                </a:prstGeom>
                                <a:noFill/>
                                <a:ln w="9525">
                                  <a:noFill/>
                                  <a:miter lim="800000"/>
                                  <a:headEnd/>
                                  <a:tailEnd/>
                                </a:ln>
                              </pic:spPr>
                            </pic:pic>
                          </a:graphicData>
                        </a:graphic>
                      </wp:inline>
                    </w:drawing>
                  </w:r>
                </w:p>
              </w:txbxContent>
            </v:textbox>
          </v:shape>
        </w:pict>
      </w:r>
      <w:r w:rsidR="00444721" w:rsidRPr="00AF7D70">
        <w:rPr>
          <w:sz w:val="22"/>
        </w:rPr>
        <w:t>(i) Construction of tudor, equilateral gothic, lancet and parabolic arches respectively.</w:t>
      </w:r>
    </w:p>
    <w:p w:rsidR="00444721" w:rsidRPr="00AF7D70" w:rsidRDefault="00444721" w:rsidP="00AC45FB">
      <w:pPr>
        <w:pStyle w:val="NoSpacing"/>
        <w:rPr>
          <w:sz w:val="22"/>
        </w:rPr>
      </w:pPr>
      <w:r w:rsidRPr="00AF7D70">
        <w:rPr>
          <w:sz w:val="22"/>
        </w:rPr>
        <w:t xml:space="preserve">1.      </w:t>
      </w:r>
      <w:r w:rsidRPr="00AF7D70">
        <w:rPr>
          <w:b/>
          <w:sz w:val="22"/>
        </w:rPr>
        <w:t>Tudor</w:t>
      </w:r>
      <w:r w:rsidRPr="00AF7D70">
        <w:rPr>
          <w:sz w:val="22"/>
        </w:rPr>
        <w:t xml:space="preserve">: </w: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b/>
          <w:sz w:val="22"/>
        </w:rPr>
        <w:t>Method of construction</w:t>
      </w:r>
      <w:r w:rsidRPr="00AF7D70">
        <w:rPr>
          <w:sz w:val="22"/>
        </w:rPr>
        <w:t>: To construct a tudor arch when given the span.</w:t>
      </w:r>
    </w:p>
    <w:p w:rsidR="00444721" w:rsidRPr="00AF7D70" w:rsidRDefault="00444721" w:rsidP="00AC45FB">
      <w:pPr>
        <w:pStyle w:val="NoSpacing"/>
        <w:rPr>
          <w:sz w:val="22"/>
        </w:rPr>
      </w:pPr>
      <w:r w:rsidRPr="00AF7D70">
        <w:rPr>
          <w:sz w:val="22"/>
        </w:rPr>
        <w:t>Draw a line AB equal in length to the given span.</w:t>
      </w:r>
    </w:p>
    <w:p w:rsidR="00444721" w:rsidRPr="00AF7D70" w:rsidRDefault="00444721" w:rsidP="00AC45FB">
      <w:pPr>
        <w:pStyle w:val="NoSpacing"/>
        <w:rPr>
          <w:sz w:val="22"/>
        </w:rPr>
      </w:pPr>
      <w:r w:rsidRPr="00AF7D70">
        <w:rPr>
          <w:sz w:val="22"/>
        </w:rPr>
        <w:t>Divide AB into 4 equal parts.</w:t>
      </w:r>
    </w:p>
    <w:p w:rsidR="00444721" w:rsidRPr="00AF7D70" w:rsidRDefault="00444721" w:rsidP="00AC45FB">
      <w:pPr>
        <w:pStyle w:val="NoSpacing"/>
        <w:rPr>
          <w:sz w:val="22"/>
        </w:rPr>
      </w:pPr>
      <w:r w:rsidRPr="00AF7D70">
        <w:rPr>
          <w:sz w:val="22"/>
        </w:rPr>
        <w:t>Construct a square on the length between the 1</w:t>
      </w:r>
      <w:r w:rsidRPr="00AF7D70">
        <w:rPr>
          <w:sz w:val="22"/>
          <w:vertAlign w:val="superscript"/>
        </w:rPr>
        <w:t>st</w:t>
      </w:r>
      <w:r w:rsidRPr="00AF7D70">
        <w:rPr>
          <w:sz w:val="22"/>
        </w:rPr>
        <w:t xml:space="preserve"> and 3</w:t>
      </w:r>
      <w:r w:rsidRPr="00AF7D70">
        <w:rPr>
          <w:sz w:val="22"/>
          <w:vertAlign w:val="superscript"/>
        </w:rPr>
        <w:t>rd</w:t>
      </w:r>
      <w:r w:rsidRPr="00AF7D70">
        <w:rPr>
          <w:sz w:val="22"/>
        </w:rPr>
        <w:t xml:space="preserve"> divisions ie FPOE.</w:t>
      </w:r>
    </w:p>
    <w:p w:rsidR="00444721" w:rsidRPr="00AF7D70" w:rsidRDefault="00444721" w:rsidP="00AC45FB">
      <w:pPr>
        <w:pStyle w:val="NoSpacing"/>
        <w:rPr>
          <w:sz w:val="22"/>
        </w:rPr>
      </w:pPr>
      <w:r w:rsidRPr="00AF7D70">
        <w:rPr>
          <w:sz w:val="22"/>
        </w:rPr>
        <w:t>Draw the diagonals of the square which form common normal to the curves that trace out arch. ie with F as centre and radius FA, draw an arc AM. Then with O as centre and radius OM, draw arc MV. Repeat same with centre P and E respectively to complete the arch.</w:t>
      </w:r>
    </w:p>
    <w:p w:rsidR="00444721" w:rsidRPr="00AF7D70" w:rsidRDefault="00444721" w:rsidP="00AC45FB">
      <w:pPr>
        <w:pStyle w:val="NoSpacing"/>
        <w:rPr>
          <w:sz w:val="22"/>
        </w:rPr>
      </w:pPr>
    </w:p>
    <w:p w:rsidR="00444721" w:rsidRPr="00AF7D70" w:rsidRDefault="006C7F31" w:rsidP="00AC45FB">
      <w:pPr>
        <w:pStyle w:val="NoSpacing"/>
        <w:rPr>
          <w:sz w:val="22"/>
        </w:rPr>
      </w:pPr>
      <w:r w:rsidRPr="006C7F31">
        <w:rPr>
          <w:noProof/>
          <w:sz w:val="22"/>
        </w:rPr>
        <w:pict>
          <v:shape id="_x0000_s1090" type="#_x0000_t202" style="position:absolute;margin-left:175.4pt;margin-top:10.55pt;width:90.95pt;height:85pt;z-index:-251596800;mso-wrap-style:none" stroked="f">
            <v:textbox style="mso-next-textbox:#_x0000_s1090;mso-fit-shape-to-text:t">
              <w:txbxContent>
                <w:p w:rsidR="0054695F" w:rsidRDefault="0054695F" w:rsidP="00444721">
                  <w:r>
                    <w:rPr>
                      <w:noProof/>
                      <w:lang w:val="af-ZA" w:eastAsia="af-ZA"/>
                    </w:rPr>
                    <w:drawing>
                      <wp:inline distT="0" distB="0" distL="0" distR="0">
                        <wp:extent cx="947801" cy="987988"/>
                        <wp:effectExtent l="19050" t="0" r="4699" b="0"/>
                        <wp:docPr id="1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srcRect/>
                                <a:stretch>
                                  <a:fillRect/>
                                </a:stretch>
                              </pic:blipFill>
                              <pic:spPr bwMode="auto">
                                <a:xfrm>
                                  <a:off x="0" y="0"/>
                                  <a:ext cx="947068" cy="987224"/>
                                </a:xfrm>
                                <a:prstGeom prst="rect">
                                  <a:avLst/>
                                </a:prstGeom>
                                <a:noFill/>
                                <a:ln w="9525">
                                  <a:noFill/>
                                  <a:miter lim="800000"/>
                                  <a:headEnd/>
                                  <a:tailEnd/>
                                </a:ln>
                              </pic:spPr>
                            </pic:pic>
                          </a:graphicData>
                        </a:graphic>
                      </wp:inline>
                    </w:drawing>
                  </w:r>
                </w:p>
              </w:txbxContent>
            </v:textbox>
          </v:shape>
        </w:pict>
      </w:r>
      <w:r w:rsidR="00444721" w:rsidRPr="00AF7D70">
        <w:rPr>
          <w:sz w:val="22"/>
        </w:rPr>
        <w:t xml:space="preserve">2.   </w:t>
      </w:r>
      <w:r w:rsidR="00444721" w:rsidRPr="00AF7D70">
        <w:rPr>
          <w:b/>
          <w:sz w:val="22"/>
        </w:rPr>
        <w:t>Equilateral Gothic</w:t>
      </w:r>
      <w:r w:rsidR="00444721" w:rsidRPr="00AF7D70">
        <w:rPr>
          <w:sz w:val="22"/>
        </w:rPr>
        <w:t>: As the name implies, it is an arch formed by two slant sides of an equilateral triangle.</w: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b/>
          <w:sz w:val="22"/>
        </w:rPr>
        <w:t>Method of construction:</w:t>
      </w:r>
      <w:r w:rsidRPr="00AF7D70">
        <w:rPr>
          <w:sz w:val="22"/>
        </w:rPr>
        <w:t xml:space="preserve"> To construct an equilateral gothic arch when given the span AB.</w:t>
      </w:r>
    </w:p>
    <w:p w:rsidR="00444721" w:rsidRPr="00AF7D70" w:rsidRDefault="00444721" w:rsidP="00AC45FB">
      <w:pPr>
        <w:pStyle w:val="NoSpacing"/>
        <w:rPr>
          <w:sz w:val="22"/>
        </w:rPr>
      </w:pPr>
      <w:r w:rsidRPr="00AF7D70">
        <w:rPr>
          <w:sz w:val="22"/>
        </w:rPr>
        <w:t>Draw a line AB equal in length to the given span.</w:t>
      </w:r>
    </w:p>
    <w:p w:rsidR="00444721" w:rsidRPr="00AF7D70" w:rsidRDefault="00444721" w:rsidP="00AC45FB">
      <w:pPr>
        <w:pStyle w:val="NoSpacing"/>
        <w:rPr>
          <w:sz w:val="22"/>
        </w:rPr>
      </w:pPr>
      <w:r w:rsidRPr="00AF7D70">
        <w:rPr>
          <w:sz w:val="22"/>
        </w:rPr>
        <w:t>With A as centre and radius AB, draw an arc on the slant side AC.</w:t>
      </w:r>
    </w:p>
    <w:p w:rsidR="00444721" w:rsidRPr="00AF7D70" w:rsidRDefault="00444721" w:rsidP="00AC45FB">
      <w:pPr>
        <w:pStyle w:val="NoSpacing"/>
        <w:rPr>
          <w:sz w:val="22"/>
        </w:rPr>
      </w:pPr>
      <w:r w:rsidRPr="00AF7D70">
        <w:rPr>
          <w:sz w:val="22"/>
        </w:rPr>
        <w:t>With B as centre and radius BA, draw an arc on the slant side BC to meet the former arc at point C.</w:t>
      </w:r>
    </w:p>
    <w:p w:rsidR="00444721" w:rsidRPr="00AF7D70" w:rsidRDefault="006C7F31" w:rsidP="00AC45FB">
      <w:pPr>
        <w:pStyle w:val="NoSpacing"/>
        <w:rPr>
          <w:sz w:val="22"/>
        </w:rPr>
      </w:pPr>
      <w:r w:rsidRPr="006C7F31">
        <w:rPr>
          <w:noProof/>
          <w:sz w:val="22"/>
        </w:rPr>
        <w:pict>
          <v:shape id="_x0000_s1091" type="#_x0000_t202" style="position:absolute;margin-left:171.35pt;margin-top:7.6pt;width:149.45pt;height:95.75pt;z-index:-251595776;mso-wrap-style:none" stroked="f">
            <v:textbox style="mso-next-textbox:#_x0000_s1091;mso-fit-shape-to-text:t">
              <w:txbxContent>
                <w:p w:rsidR="0054695F" w:rsidRDefault="0054695F" w:rsidP="00444721">
                  <w:r>
                    <w:rPr>
                      <w:noProof/>
                      <w:lang w:val="af-ZA" w:eastAsia="af-ZA"/>
                    </w:rPr>
                    <w:drawing>
                      <wp:inline distT="0" distB="0" distL="0" distR="0">
                        <wp:extent cx="1358588" cy="904060"/>
                        <wp:effectExtent l="19050" t="0" r="0" b="0"/>
                        <wp:docPr id="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srcRect/>
                                <a:stretch>
                                  <a:fillRect/>
                                </a:stretch>
                              </pic:blipFill>
                              <pic:spPr bwMode="auto">
                                <a:xfrm>
                                  <a:off x="0" y="0"/>
                                  <a:ext cx="1361661" cy="906105"/>
                                </a:xfrm>
                                <a:prstGeom prst="rect">
                                  <a:avLst/>
                                </a:prstGeom>
                                <a:noFill/>
                                <a:ln w="9525">
                                  <a:noFill/>
                                  <a:miter lim="800000"/>
                                  <a:headEnd/>
                                  <a:tailEnd/>
                                </a:ln>
                              </pic:spPr>
                            </pic:pic>
                          </a:graphicData>
                        </a:graphic>
                      </wp:inline>
                    </w:drawing>
                  </w:r>
                </w:p>
              </w:txbxContent>
            </v:textbox>
          </v:shape>
        </w:pict>
      </w:r>
      <w:r w:rsidR="00444721" w:rsidRPr="00AF7D70">
        <w:rPr>
          <w:sz w:val="22"/>
        </w:rPr>
        <w:t xml:space="preserve">3.    </w:t>
      </w:r>
      <w:r w:rsidR="00444721" w:rsidRPr="00AF7D70">
        <w:rPr>
          <w:b/>
          <w:sz w:val="22"/>
        </w:rPr>
        <w:t>Lancet</w:t>
      </w:r>
      <w:r w:rsidR="00444721" w:rsidRPr="00AF7D70">
        <w:rPr>
          <w:sz w:val="22"/>
        </w:rPr>
        <w:t>: Lancet arch is similar to equilateral gothic in construction except that it tapers more at the crown than</w:t>
      </w:r>
    </w:p>
    <w:p w:rsidR="00444721" w:rsidRPr="00AF7D70" w:rsidRDefault="00444721" w:rsidP="00AC45FB">
      <w:pPr>
        <w:pStyle w:val="NoSpacing"/>
        <w:rPr>
          <w:sz w:val="22"/>
        </w:rPr>
      </w:pPr>
      <w:r w:rsidRPr="00AF7D70">
        <w:rPr>
          <w:sz w:val="22"/>
        </w:rPr>
        <w:t xml:space="preserve">equilateral gothic. </w: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b/>
          <w:sz w:val="22"/>
        </w:rPr>
        <w:t>Method of construction:</w:t>
      </w:r>
      <w:r w:rsidRPr="00AF7D70">
        <w:rPr>
          <w:sz w:val="22"/>
        </w:rPr>
        <w:t xml:space="preserve"> To construct a lancet arch when given the span AB and rise (height) R.</w:t>
      </w:r>
    </w:p>
    <w:p w:rsidR="00444721" w:rsidRPr="00AF7D70" w:rsidRDefault="00444721" w:rsidP="00AC45FB">
      <w:pPr>
        <w:pStyle w:val="NoSpacing"/>
        <w:rPr>
          <w:sz w:val="22"/>
        </w:rPr>
      </w:pPr>
      <w:r w:rsidRPr="00AF7D70">
        <w:rPr>
          <w:sz w:val="22"/>
        </w:rPr>
        <w:t>Draw a line AB equal in length to the given span.</w:t>
      </w:r>
    </w:p>
    <w:p w:rsidR="00444721" w:rsidRPr="00AF7D70" w:rsidRDefault="00444721" w:rsidP="00AC45FB">
      <w:pPr>
        <w:pStyle w:val="NoSpacing"/>
        <w:rPr>
          <w:sz w:val="22"/>
        </w:rPr>
      </w:pPr>
      <w:r w:rsidRPr="00AF7D70">
        <w:rPr>
          <w:sz w:val="22"/>
        </w:rPr>
        <w:t xml:space="preserve">Extend line AB to point D by an amount equal to </w:t>
      </w:r>
      <w:r w:rsidRPr="00AF7D70">
        <w:rPr>
          <w:sz w:val="22"/>
          <w:vertAlign w:val="superscript"/>
        </w:rPr>
        <w:t>R</w:t>
      </w:r>
      <w:r w:rsidRPr="00AF7D70">
        <w:rPr>
          <w:sz w:val="22"/>
        </w:rPr>
        <w:t>/</w:t>
      </w:r>
      <w:r w:rsidRPr="00AF7D70">
        <w:rPr>
          <w:sz w:val="22"/>
          <w:vertAlign w:val="subscript"/>
        </w:rPr>
        <w:t xml:space="preserve">2 </w:t>
      </w:r>
      <w:r w:rsidRPr="00AF7D70">
        <w:rPr>
          <w:sz w:val="22"/>
        </w:rPr>
        <w:t>.</w:t>
      </w:r>
    </w:p>
    <w:p w:rsidR="00444721" w:rsidRPr="00AF7D70" w:rsidRDefault="00444721" w:rsidP="00AC45FB">
      <w:pPr>
        <w:pStyle w:val="NoSpacing"/>
        <w:rPr>
          <w:sz w:val="22"/>
        </w:rPr>
      </w:pPr>
      <w:r w:rsidRPr="00AF7D70">
        <w:rPr>
          <w:sz w:val="22"/>
        </w:rPr>
        <w:t xml:space="preserve">Extend line BA to point E by an amount equal to </w:t>
      </w:r>
      <w:r w:rsidRPr="00AF7D70">
        <w:rPr>
          <w:sz w:val="22"/>
          <w:vertAlign w:val="superscript"/>
        </w:rPr>
        <w:t>R</w:t>
      </w:r>
      <w:r w:rsidRPr="00AF7D70">
        <w:rPr>
          <w:sz w:val="22"/>
        </w:rPr>
        <w:t>/</w:t>
      </w:r>
      <w:r w:rsidRPr="00AF7D70">
        <w:rPr>
          <w:sz w:val="22"/>
          <w:vertAlign w:val="subscript"/>
        </w:rPr>
        <w:t xml:space="preserve">2 </w:t>
      </w:r>
      <w:r w:rsidRPr="00AF7D70">
        <w:rPr>
          <w:sz w:val="22"/>
        </w:rPr>
        <w:t>.</w:t>
      </w:r>
    </w:p>
    <w:p w:rsidR="00444721" w:rsidRPr="00AF7D70" w:rsidRDefault="00444721" w:rsidP="00AC45FB">
      <w:pPr>
        <w:pStyle w:val="NoSpacing"/>
        <w:rPr>
          <w:sz w:val="22"/>
        </w:rPr>
      </w:pPr>
      <w:r w:rsidRPr="00AF7D70">
        <w:rPr>
          <w:sz w:val="22"/>
        </w:rPr>
        <w:t>With E as centre and radius EB, draw an arc.</w:t>
      </w:r>
    </w:p>
    <w:p w:rsidR="00444721" w:rsidRPr="00AF7D70" w:rsidRDefault="00444721" w:rsidP="00AC45FB">
      <w:pPr>
        <w:pStyle w:val="NoSpacing"/>
        <w:rPr>
          <w:sz w:val="22"/>
        </w:rPr>
      </w:pPr>
      <w:r w:rsidRPr="00AF7D70">
        <w:rPr>
          <w:sz w:val="22"/>
        </w:rPr>
        <w:t>Similarly, with D as centre and radius DA, draw another arc to intersect the previous one at point C. The arc produced is lancet.</w:t>
      </w:r>
    </w:p>
    <w:p w:rsidR="00703413" w:rsidRPr="00AF7D70" w:rsidRDefault="00703413" w:rsidP="00AC45FB">
      <w:pPr>
        <w:pStyle w:val="NoSpacing"/>
        <w:rPr>
          <w:sz w:val="22"/>
        </w:rPr>
      </w:pPr>
    </w:p>
    <w:p w:rsidR="00444721" w:rsidRPr="00AF7D70" w:rsidRDefault="00444721" w:rsidP="00AC45FB">
      <w:pPr>
        <w:pStyle w:val="NoSpacing"/>
        <w:rPr>
          <w:sz w:val="22"/>
        </w:rPr>
      </w:pPr>
      <w:r w:rsidRPr="00AF7D70">
        <w:rPr>
          <w:sz w:val="22"/>
        </w:rPr>
        <w:t xml:space="preserve">4.  </w:t>
      </w:r>
      <w:r w:rsidRPr="00AF7D70">
        <w:rPr>
          <w:b/>
          <w:sz w:val="22"/>
        </w:rPr>
        <w:t xml:space="preserve">Parabolic: </w:t>
      </w:r>
      <w:r w:rsidRPr="00AF7D70">
        <w:rPr>
          <w:sz w:val="22"/>
        </w:rPr>
        <w:t>Parabolic arches have the shape of parabolas.  Construction method (WEEK 4 of 3</w:t>
      </w:r>
      <w:r w:rsidRPr="00AF7D70">
        <w:rPr>
          <w:sz w:val="22"/>
          <w:vertAlign w:val="superscript"/>
        </w:rPr>
        <w:t>RD</w:t>
      </w:r>
      <w:r w:rsidRPr="00AF7D70">
        <w:rPr>
          <w:sz w:val="22"/>
        </w:rPr>
        <w:t xml:space="preserve"> TERM SS1)</w:t>
      </w:r>
    </w:p>
    <w:p w:rsidR="00444721" w:rsidRPr="00AF7D70" w:rsidRDefault="00484B79" w:rsidP="00AC45FB">
      <w:pPr>
        <w:pStyle w:val="NoSpacing"/>
        <w:rPr>
          <w:b/>
          <w:sz w:val="22"/>
        </w:rPr>
      </w:pPr>
      <w:r w:rsidRPr="00AF7D70">
        <w:rPr>
          <w:b/>
          <w:sz w:val="22"/>
        </w:rPr>
        <w:t>General e</w:t>
      </w:r>
      <w:r w:rsidR="00444721" w:rsidRPr="00AF7D70">
        <w:rPr>
          <w:b/>
          <w:sz w:val="22"/>
        </w:rPr>
        <w:t>valuations</w:t>
      </w:r>
    </w:p>
    <w:p w:rsidR="00444721" w:rsidRPr="00AF7D70" w:rsidRDefault="00444721" w:rsidP="00AC45FB">
      <w:pPr>
        <w:pStyle w:val="NoSpacing"/>
        <w:rPr>
          <w:sz w:val="22"/>
        </w:rPr>
      </w:pPr>
      <w:r w:rsidRPr="00AF7D70">
        <w:rPr>
          <w:sz w:val="22"/>
        </w:rPr>
        <w:t>1.  Construct a Tudor whose span is 80.</w:t>
      </w:r>
    </w:p>
    <w:p w:rsidR="00444721" w:rsidRPr="00AF7D70" w:rsidRDefault="00444721" w:rsidP="00AC45FB">
      <w:pPr>
        <w:pStyle w:val="NoSpacing"/>
        <w:rPr>
          <w:sz w:val="22"/>
        </w:rPr>
      </w:pPr>
      <w:r w:rsidRPr="00AF7D70">
        <w:rPr>
          <w:sz w:val="22"/>
        </w:rPr>
        <w:t>2.  Construct a lancet arch whose span and rise are respectively 50 and 40.</w:t>
      </w:r>
    </w:p>
    <w:p w:rsidR="00444721" w:rsidRPr="00AF7D70" w:rsidRDefault="00444721" w:rsidP="00AC45FB">
      <w:pPr>
        <w:pStyle w:val="NoSpacing"/>
        <w:rPr>
          <w:sz w:val="22"/>
        </w:rPr>
      </w:pPr>
      <w:r w:rsidRPr="00AF7D70">
        <w:rPr>
          <w:sz w:val="22"/>
        </w:rPr>
        <w:t xml:space="preserve">3.  Sketch 5 types of arches. </w:t>
      </w:r>
    </w:p>
    <w:p w:rsidR="00444721" w:rsidRPr="00AF7D70" w:rsidRDefault="00444721" w:rsidP="00AC45FB">
      <w:pPr>
        <w:pStyle w:val="NoSpacing"/>
        <w:rPr>
          <w:b/>
          <w:sz w:val="22"/>
        </w:rPr>
      </w:pPr>
      <w:r w:rsidRPr="00AF7D70">
        <w:rPr>
          <w:b/>
          <w:sz w:val="22"/>
        </w:rPr>
        <w:t>Reading assignment</w:t>
      </w:r>
    </w:p>
    <w:p w:rsidR="00444721" w:rsidRPr="00AF7D70" w:rsidRDefault="00444721" w:rsidP="00AC45FB">
      <w:pPr>
        <w:pStyle w:val="NoSpacing"/>
        <w:rPr>
          <w:sz w:val="22"/>
        </w:rPr>
      </w:pPr>
      <w:r w:rsidRPr="00AF7D70">
        <w:rPr>
          <w:sz w:val="22"/>
        </w:rPr>
        <w:t>1.  Technical drawing  by J.N Green page 133.</w:t>
      </w:r>
    </w:p>
    <w:p w:rsidR="00444721" w:rsidRPr="00AF7D70" w:rsidRDefault="00444721" w:rsidP="00AC45FB">
      <w:pPr>
        <w:pStyle w:val="NoSpacing"/>
        <w:rPr>
          <w:sz w:val="22"/>
        </w:rPr>
      </w:pPr>
      <w:r w:rsidRPr="00AF7D70">
        <w:rPr>
          <w:sz w:val="22"/>
        </w:rPr>
        <w:t xml:space="preserve">2.  Use </w:t>
      </w:r>
      <w:hyperlink r:id="rId167" w:history="1">
        <w:r w:rsidRPr="00AF7D70">
          <w:rPr>
            <w:rStyle w:val="Hyperlink"/>
            <w:sz w:val="22"/>
            <w:u w:val="none"/>
          </w:rPr>
          <w:t>www.google.com</w:t>
        </w:r>
      </w:hyperlink>
      <w:r w:rsidRPr="00AF7D70">
        <w:rPr>
          <w:sz w:val="22"/>
        </w:rPr>
        <w:t xml:space="preserve"> to search for types of arches</w:t>
      </w:r>
    </w:p>
    <w:p w:rsidR="00707D6C" w:rsidRDefault="00707D6C" w:rsidP="00AC45FB">
      <w:pPr>
        <w:pStyle w:val="NoSpacing"/>
        <w:rPr>
          <w:b/>
          <w:sz w:val="22"/>
        </w:rPr>
      </w:pPr>
    </w:p>
    <w:p w:rsidR="00444721" w:rsidRPr="00AF7D70" w:rsidRDefault="00444721" w:rsidP="00AC45FB">
      <w:pPr>
        <w:pStyle w:val="NoSpacing"/>
        <w:rPr>
          <w:b/>
          <w:sz w:val="22"/>
        </w:rPr>
      </w:pPr>
      <w:r w:rsidRPr="00AF7D70">
        <w:rPr>
          <w:b/>
          <w:sz w:val="22"/>
        </w:rPr>
        <w:lastRenderedPageBreak/>
        <w:t>Weekend Assignment</w:t>
      </w:r>
    </w:p>
    <w:p w:rsidR="00444721" w:rsidRPr="00AF7D70" w:rsidRDefault="00444721" w:rsidP="00AC45FB">
      <w:pPr>
        <w:pStyle w:val="NoSpacing"/>
        <w:rPr>
          <w:b/>
          <w:sz w:val="22"/>
        </w:rPr>
      </w:pPr>
      <w:r w:rsidRPr="00AF7D70">
        <w:rPr>
          <w:b/>
          <w:sz w:val="22"/>
        </w:rPr>
        <w:t>Objective</w:t>
      </w:r>
    </w:p>
    <w:p w:rsidR="00444721" w:rsidRPr="00AF7D70" w:rsidRDefault="00444721" w:rsidP="00AC45FB">
      <w:pPr>
        <w:pStyle w:val="NoSpacing"/>
        <w:rPr>
          <w:sz w:val="22"/>
        </w:rPr>
      </w:pPr>
      <w:r w:rsidRPr="00AF7D70">
        <w:rPr>
          <w:sz w:val="22"/>
        </w:rPr>
        <w:t>1.  The highest point of an arch is called A.  peak.  B.  apex.  C.  crown.  D.  head.</w:t>
      </w:r>
    </w:p>
    <w:p w:rsidR="00444721" w:rsidRPr="00AF7D70" w:rsidRDefault="00444721" w:rsidP="00AC45FB">
      <w:pPr>
        <w:pStyle w:val="NoSpacing"/>
        <w:rPr>
          <w:sz w:val="22"/>
        </w:rPr>
      </w:pPr>
      <w:r w:rsidRPr="00AF7D70">
        <w:rPr>
          <w:sz w:val="22"/>
        </w:rPr>
        <w:t>2.  Which of the following is not a type of arch? A.  Spiral.  B.  Segmental.  C.  Semi-elliptical.  D.  Semi-circular.</w:t>
      </w:r>
    </w:p>
    <w:p w:rsidR="00444721" w:rsidRPr="00AF7D70" w:rsidRDefault="00444721" w:rsidP="00AC45FB">
      <w:pPr>
        <w:pStyle w:val="NoSpacing"/>
        <w:rPr>
          <w:sz w:val="22"/>
        </w:rPr>
      </w:pPr>
      <w:r w:rsidRPr="00AF7D70">
        <w:rPr>
          <w:sz w:val="22"/>
        </w:rPr>
        <w:t>3.  Which of the following cannot be used in a window opening?  A.  Arch.  B.  Lintel.  C.  Column.  D.  Beam.</w:t>
      </w:r>
    </w:p>
    <w:p w:rsidR="00444721" w:rsidRPr="00AF7D70" w:rsidRDefault="00444721" w:rsidP="00AC45FB">
      <w:pPr>
        <w:pStyle w:val="NoSpacing"/>
        <w:rPr>
          <w:sz w:val="22"/>
        </w:rPr>
      </w:pPr>
      <w:r w:rsidRPr="00AF7D70">
        <w:rPr>
          <w:sz w:val="22"/>
        </w:rPr>
        <w:t>4.  The inner wall of an arch is called A.  extrados.  B.  intrados.  C.  abutment.  D.  rise.</w:t>
      </w:r>
    </w:p>
    <w:p w:rsidR="00444721" w:rsidRPr="00AF7D70" w:rsidRDefault="00444721" w:rsidP="00AC45FB">
      <w:pPr>
        <w:pStyle w:val="NoSpacing"/>
        <w:rPr>
          <w:sz w:val="22"/>
        </w:rPr>
      </w:pPr>
      <w:r w:rsidRPr="00AF7D70">
        <w:rPr>
          <w:sz w:val="22"/>
        </w:rPr>
        <w:t>5.  The vertical height of an arch is called A.  keystone.  B.  rise.  C.  crown.  D.  run.</w:t>
      </w:r>
    </w:p>
    <w:p w:rsidR="00444721" w:rsidRPr="00AF7D70" w:rsidRDefault="00444721" w:rsidP="00AC45FB">
      <w:pPr>
        <w:pStyle w:val="NoSpacing"/>
        <w:rPr>
          <w:sz w:val="22"/>
        </w:rPr>
      </w:pPr>
    </w:p>
    <w:p w:rsidR="00444721" w:rsidRPr="00AF7D70" w:rsidRDefault="00444721" w:rsidP="00AC45FB">
      <w:pPr>
        <w:pStyle w:val="NoSpacing"/>
        <w:rPr>
          <w:b/>
          <w:sz w:val="22"/>
        </w:rPr>
      </w:pPr>
      <w:r w:rsidRPr="00AF7D70">
        <w:rPr>
          <w:b/>
          <w:sz w:val="22"/>
        </w:rPr>
        <w:t>Theory</w:t>
      </w:r>
    </w:p>
    <w:p w:rsidR="00444721" w:rsidRPr="00AF7D70" w:rsidRDefault="00444721" w:rsidP="00AC45FB">
      <w:pPr>
        <w:pStyle w:val="NoSpacing"/>
        <w:rPr>
          <w:sz w:val="22"/>
        </w:rPr>
      </w:pPr>
      <w:r w:rsidRPr="00AF7D70">
        <w:rPr>
          <w:sz w:val="22"/>
        </w:rPr>
        <w:t>1.  Draw and label a typical structure of a semi-circular arch.</w:t>
      </w:r>
    </w:p>
    <w:p w:rsidR="00444721" w:rsidRPr="00AF7D70" w:rsidRDefault="00444721" w:rsidP="00AC45FB">
      <w:pPr>
        <w:pStyle w:val="NoSpacing"/>
        <w:rPr>
          <w:sz w:val="22"/>
        </w:rPr>
      </w:pPr>
      <w:r w:rsidRPr="00AF7D70">
        <w:rPr>
          <w:sz w:val="22"/>
        </w:rPr>
        <w:t>2.  Sketch the following arches (a)  equilateral gothic.  (b)  semi-elliptical.</w:t>
      </w: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703413" w:rsidP="00AC45FB">
      <w:pPr>
        <w:pStyle w:val="NoSpacing"/>
        <w:rPr>
          <w:rFonts w:eastAsia="Arial Unicode MS"/>
          <w:sz w:val="22"/>
        </w:rPr>
      </w:pPr>
      <w:r w:rsidRPr="00AF7D70">
        <w:rPr>
          <w:rFonts w:eastAsia="Arial Unicode MS"/>
          <w:b/>
          <w:sz w:val="22"/>
        </w:rPr>
        <w:t>WEEK FIVE</w:t>
      </w:r>
    </w:p>
    <w:p w:rsidR="00444721" w:rsidRPr="00AF7D70" w:rsidRDefault="00444721" w:rsidP="00AC45FB">
      <w:pPr>
        <w:pStyle w:val="NoSpacing"/>
        <w:rPr>
          <w:sz w:val="22"/>
        </w:rPr>
      </w:pPr>
      <w:r w:rsidRPr="00AF7D70">
        <w:rPr>
          <w:b/>
          <w:sz w:val="22"/>
        </w:rPr>
        <w:t>Topic</w:t>
      </w:r>
      <w:r w:rsidRPr="00AF7D70">
        <w:rPr>
          <w:sz w:val="22"/>
        </w:rPr>
        <w:t xml:space="preserve">:             </w:t>
      </w:r>
      <w:r w:rsidRPr="00AF7D70">
        <w:rPr>
          <w:rFonts w:eastAsia="Arial Unicode MS"/>
          <w:sz w:val="22"/>
        </w:rPr>
        <w:t>Roofs: Flat, Pitched, Gable, Butterfly, Lean-to, collar, hip etc.</w:t>
      </w:r>
    </w:p>
    <w:p w:rsidR="00444721" w:rsidRPr="00AF7D70" w:rsidRDefault="006C7F31" w:rsidP="00AC45FB">
      <w:pPr>
        <w:pStyle w:val="NoSpacing"/>
        <w:rPr>
          <w:sz w:val="22"/>
        </w:rPr>
      </w:pPr>
      <w:r w:rsidRPr="006C7F31">
        <w:rPr>
          <w:rFonts w:eastAsia="Arial Unicode MS"/>
          <w:noProof/>
          <w:sz w:val="22"/>
        </w:rPr>
        <w:pict>
          <v:polyline id="_x0000_s1103" style="position:absolute;z-index:251732992" points="64.4pt,4.35pt,337.15pt,3.2pt" coordsize="5455,23" strokeweight="6pt">
            <v:stroke linestyle="thickBetweenThin"/>
            <v:path arrowok="t"/>
          </v:polyline>
        </w:pict>
      </w:r>
    </w:p>
    <w:p w:rsidR="00444721" w:rsidRPr="00AF7D70" w:rsidRDefault="00444721" w:rsidP="00AC45FB">
      <w:pPr>
        <w:pStyle w:val="NoSpacing"/>
        <w:rPr>
          <w:b/>
          <w:sz w:val="22"/>
        </w:rPr>
      </w:pPr>
      <w:r w:rsidRPr="00AF7D70">
        <w:rPr>
          <w:b/>
          <w:sz w:val="22"/>
        </w:rPr>
        <w:t>Content:</w:t>
      </w:r>
    </w:p>
    <w:p w:rsidR="00444721" w:rsidRPr="00AF7D70" w:rsidRDefault="00444721" w:rsidP="00AC45FB">
      <w:pPr>
        <w:pStyle w:val="NoSpacing"/>
        <w:rPr>
          <w:sz w:val="22"/>
        </w:rPr>
      </w:pPr>
      <w:r w:rsidRPr="00AF7D70">
        <w:rPr>
          <w:sz w:val="22"/>
        </w:rPr>
        <w:t>(i)   Meaning and types of roof.</w:t>
      </w:r>
    </w:p>
    <w:p w:rsidR="00444721" w:rsidRPr="00AF7D70" w:rsidRDefault="00444721" w:rsidP="00AC45FB">
      <w:pPr>
        <w:pStyle w:val="NoSpacing"/>
        <w:rPr>
          <w:sz w:val="22"/>
        </w:rPr>
      </w:pPr>
      <w:r w:rsidRPr="00AF7D70">
        <w:rPr>
          <w:sz w:val="22"/>
        </w:rPr>
        <w:t>(iii) Development of a roof.</w:t>
      </w:r>
    </w:p>
    <w:p w:rsidR="00444721" w:rsidRPr="00AF7D70" w:rsidRDefault="00444721" w:rsidP="00AC45FB">
      <w:pPr>
        <w:pStyle w:val="NoSpacing"/>
        <w:rPr>
          <w:sz w:val="22"/>
        </w:rPr>
      </w:pPr>
    </w:p>
    <w:p w:rsidR="00444721" w:rsidRPr="00AF7D70" w:rsidRDefault="00444721" w:rsidP="00AC45FB">
      <w:pPr>
        <w:pStyle w:val="NoSpacing"/>
        <w:rPr>
          <w:b/>
          <w:sz w:val="22"/>
        </w:rPr>
      </w:pPr>
      <w:r w:rsidRPr="00AF7D70">
        <w:rPr>
          <w:b/>
          <w:sz w:val="22"/>
        </w:rPr>
        <w:t>Meaning and types of roof.</w:t>
      </w:r>
    </w:p>
    <w:p w:rsidR="00444721" w:rsidRPr="00AF7D70" w:rsidRDefault="00444721" w:rsidP="00AC45FB">
      <w:pPr>
        <w:pStyle w:val="NoSpacing"/>
        <w:rPr>
          <w:sz w:val="22"/>
        </w:rPr>
      </w:pPr>
      <w:r w:rsidRPr="00AF7D70">
        <w:rPr>
          <w:sz w:val="22"/>
        </w:rPr>
        <w:t>Roofs are building structures that provides covering for the entire building and protects any internal decoration or fittings from the weather and thereby rendering the house habitable.</w:t>
      </w:r>
    </w:p>
    <w:p w:rsidR="00444721" w:rsidRPr="00AF7D70" w:rsidRDefault="00444721" w:rsidP="00AC45FB">
      <w:pPr>
        <w:pStyle w:val="NoSpacing"/>
        <w:rPr>
          <w:sz w:val="22"/>
        </w:rPr>
      </w:pPr>
      <w:r w:rsidRPr="00AF7D70">
        <w:rPr>
          <w:sz w:val="22"/>
        </w:rPr>
        <w:t xml:space="preserve">Roofs are basically classified into two types and these include flat and pitched roofs respectively. There are different kinds of roof today but we are going to emphasize only the most common ones found around and these include: Gambrel, Shed, Hip, Butterfly, Gable, Flat, Monitor, Half monitor, Arched, Combination, Lean-to, Collar and Mansard roof respectively. See diagrams below for different types of roof. </w:t>
      </w:r>
    </w:p>
    <w:p w:rsidR="00444721" w:rsidRPr="00AF7D70" w:rsidRDefault="006C7F31" w:rsidP="00AC45FB">
      <w:pPr>
        <w:pStyle w:val="NoSpacing"/>
        <w:rPr>
          <w:sz w:val="22"/>
        </w:rPr>
      </w:pPr>
      <w:r w:rsidRPr="006C7F31">
        <w:rPr>
          <w:sz w:val="22"/>
          <w:lang w:val="en-GB"/>
        </w:rPr>
        <w:pict>
          <v:rect id="_x0000_s1082" style="position:absolute;margin-left:107.65pt;margin-top:.5pt;width:358pt;height:200.1pt;z-index:251711488;mso-wrap-style:none" stroked="f">
            <v:textbox style="mso-next-textbox:#_x0000_s1082">
              <w:txbxContent>
                <w:p w:rsidR="0054695F" w:rsidRDefault="0054695F" w:rsidP="00444721">
                  <w:r>
                    <w:rPr>
                      <w:noProof/>
                      <w:lang w:val="af-ZA" w:eastAsia="af-ZA"/>
                    </w:rPr>
                    <w:drawing>
                      <wp:inline distT="0" distB="0" distL="0" distR="0">
                        <wp:extent cx="4344280" cy="2584566"/>
                        <wp:effectExtent l="19050" t="0" r="0" b="0"/>
                        <wp:docPr id="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4343590" cy="2584156"/>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783203" w:rsidRPr="00AF7D70" w:rsidRDefault="00783203" w:rsidP="00AC45FB">
      <w:pPr>
        <w:pStyle w:val="NoSpacing"/>
        <w:rPr>
          <w:sz w:val="22"/>
        </w:rPr>
      </w:pPr>
    </w:p>
    <w:p w:rsidR="00783203" w:rsidRPr="00AF7D70" w:rsidRDefault="00783203" w:rsidP="00AC45FB">
      <w:pPr>
        <w:pStyle w:val="NoSpacing"/>
        <w:rPr>
          <w:sz w:val="22"/>
        </w:rPr>
      </w:pPr>
    </w:p>
    <w:p w:rsidR="00707D6C" w:rsidRDefault="00707D6C">
      <w:pPr>
        <w:rPr>
          <w:sz w:val="22"/>
        </w:rPr>
      </w:pPr>
      <w:r>
        <w:rPr>
          <w:sz w:val="22"/>
        </w:rPr>
        <w:br w:type="page"/>
      </w:r>
    </w:p>
    <w:p w:rsidR="00444721" w:rsidRDefault="00444721" w:rsidP="00AC45FB">
      <w:pPr>
        <w:pStyle w:val="NoSpacing"/>
        <w:rPr>
          <w:sz w:val="22"/>
        </w:rPr>
      </w:pPr>
    </w:p>
    <w:p w:rsidR="00707D6C" w:rsidRPr="00AF7D70" w:rsidRDefault="00707D6C" w:rsidP="00AC45FB">
      <w:pPr>
        <w:pStyle w:val="NoSpacing"/>
        <w:rPr>
          <w:sz w:val="22"/>
        </w:rPr>
      </w:pPr>
    </w:p>
    <w:p w:rsidR="00444721" w:rsidRPr="00AF7D70" w:rsidRDefault="006C7F31" w:rsidP="00AC45FB">
      <w:pPr>
        <w:pStyle w:val="NoSpacing"/>
        <w:rPr>
          <w:sz w:val="22"/>
        </w:rPr>
      </w:pPr>
      <w:r w:rsidRPr="006C7F31">
        <w:rPr>
          <w:sz w:val="22"/>
          <w:lang w:val="en-GB"/>
        </w:rPr>
        <w:pict>
          <v:rect id="_x0000_s1084" style="position:absolute;margin-left:123.8pt;margin-top:-14.2pt;width:238.95pt;height:169.3pt;flip:x y;z-index:251713536" stroked="f">
            <v:textbox style="mso-next-textbox:#_x0000_s1084">
              <w:txbxContent>
                <w:p w:rsidR="0054695F" w:rsidRDefault="0054695F" w:rsidP="00444721">
                  <w:r>
                    <w:rPr>
                      <w:noProof/>
                      <w:lang w:val="af-ZA" w:eastAsia="af-ZA"/>
                    </w:rPr>
                    <w:drawing>
                      <wp:inline distT="0" distB="0" distL="0" distR="0">
                        <wp:extent cx="2688099" cy="2092591"/>
                        <wp:effectExtent l="19050" t="0" r="0" b="0"/>
                        <wp:docPr id="1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srcRect/>
                                <a:stretch>
                                  <a:fillRect/>
                                </a:stretch>
                              </pic:blipFill>
                              <pic:spPr bwMode="auto">
                                <a:xfrm>
                                  <a:off x="0" y="0"/>
                                  <a:ext cx="2691954" cy="2095592"/>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6C7F31" w:rsidP="00AC45FB">
      <w:pPr>
        <w:pStyle w:val="NoSpacing"/>
        <w:rPr>
          <w:sz w:val="22"/>
        </w:rPr>
      </w:pPr>
      <w:r w:rsidRPr="006C7F31">
        <w:rPr>
          <w:sz w:val="22"/>
          <w:lang w:val="en-GB"/>
        </w:rPr>
        <w:pict>
          <v:rect id="_x0000_s1083" style="position:absolute;margin-left:32.3pt;margin-top:3.3pt;width:234pt;height:117.5pt;z-index:251712512;mso-wrap-style:none" stroked="f">
            <v:textbox style="mso-next-textbox:#_x0000_s1083">
              <w:txbxContent>
                <w:p w:rsidR="0054695F" w:rsidRDefault="0054695F" w:rsidP="00444721">
                  <w:r>
                    <w:rPr>
                      <w:noProof/>
                      <w:lang w:val="af-ZA" w:eastAsia="af-ZA"/>
                    </w:rPr>
                    <w:drawing>
                      <wp:inline distT="0" distB="0" distL="0" distR="0">
                        <wp:extent cx="2769417" cy="1461477"/>
                        <wp:effectExtent l="19050" t="0" r="0" b="0"/>
                        <wp:docPr id="1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srcRect/>
                                <a:stretch>
                                  <a:fillRect/>
                                </a:stretch>
                              </pic:blipFill>
                              <pic:spPr bwMode="auto">
                                <a:xfrm>
                                  <a:off x="0" y="0"/>
                                  <a:ext cx="2781729" cy="1467974"/>
                                </a:xfrm>
                                <a:prstGeom prst="rect">
                                  <a:avLst/>
                                </a:prstGeom>
                                <a:noFill/>
                                <a:ln w="9525">
                                  <a:noFill/>
                                  <a:miter lim="800000"/>
                                  <a:headEnd/>
                                  <a:tailEnd/>
                                </a:ln>
                              </pic:spPr>
                            </pic:pic>
                          </a:graphicData>
                        </a:graphic>
                      </wp:inline>
                    </w:drawing>
                  </w:r>
                </w:p>
              </w:txbxContent>
            </v:textbox>
          </v:rect>
        </w:pict>
      </w:r>
    </w:p>
    <w:p w:rsidR="00444721" w:rsidRPr="00AF7D70" w:rsidRDefault="006C7F31" w:rsidP="00AC45FB">
      <w:pPr>
        <w:pStyle w:val="NoSpacing"/>
        <w:rPr>
          <w:sz w:val="22"/>
        </w:rPr>
      </w:pPr>
      <w:r w:rsidRPr="006C7F31">
        <w:rPr>
          <w:noProof/>
          <w:sz w:val="22"/>
        </w:rPr>
        <w:pict>
          <v:shape id="_x0000_s1096" type="#_x0000_t202" style="position:absolute;margin-left:251.65pt;margin-top:.1pt;width:270.55pt;height:118.15pt;z-index:-251590656" stroked="f">
            <v:textbox style="mso-next-textbox:#_x0000_s1096">
              <w:txbxContent>
                <w:p w:rsidR="0054695F" w:rsidRDefault="0054695F" w:rsidP="00444721">
                  <w:r>
                    <w:rPr>
                      <w:noProof/>
                      <w:lang w:val="af-ZA" w:eastAsia="af-ZA"/>
                    </w:rPr>
                    <w:drawing>
                      <wp:inline distT="0" distB="0" distL="0" distR="0">
                        <wp:extent cx="2415199" cy="1070361"/>
                        <wp:effectExtent l="19050" t="0" r="4151" b="0"/>
                        <wp:docPr id="1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srcRect/>
                                <a:stretch>
                                  <a:fillRect/>
                                </a:stretch>
                              </pic:blipFill>
                              <pic:spPr bwMode="auto">
                                <a:xfrm>
                                  <a:off x="0" y="0"/>
                                  <a:ext cx="2421109" cy="1072980"/>
                                </a:xfrm>
                                <a:prstGeom prst="rect">
                                  <a:avLst/>
                                </a:prstGeom>
                                <a:noFill/>
                                <a:ln w="9525">
                                  <a:noFill/>
                                  <a:miter lim="800000"/>
                                  <a:headEnd/>
                                  <a:tailEnd/>
                                </a:ln>
                              </pic:spPr>
                            </pic:pic>
                          </a:graphicData>
                        </a:graphic>
                      </wp:inline>
                    </w:drawing>
                  </w:r>
                </w:p>
              </w:txbxContent>
            </v:textbox>
          </v:shape>
        </w:pic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b/>
          <w:sz w:val="16"/>
          <w:szCs w:val="16"/>
        </w:rPr>
      </w:pPr>
    </w:p>
    <w:p w:rsidR="00444721" w:rsidRPr="00AF7D70" w:rsidRDefault="00444721" w:rsidP="00AC45FB">
      <w:pPr>
        <w:pStyle w:val="NoSpacing"/>
        <w:rPr>
          <w:b/>
          <w:sz w:val="22"/>
        </w:rPr>
      </w:pPr>
      <w:r w:rsidRPr="00AF7D70">
        <w:rPr>
          <w:b/>
          <w:sz w:val="22"/>
        </w:rPr>
        <w:t>Evaluations</w:t>
      </w:r>
    </w:p>
    <w:p w:rsidR="00444721" w:rsidRPr="00AF7D70" w:rsidRDefault="00444721" w:rsidP="00AC45FB">
      <w:pPr>
        <w:pStyle w:val="NoSpacing"/>
        <w:rPr>
          <w:sz w:val="22"/>
        </w:rPr>
      </w:pPr>
      <w:r w:rsidRPr="00AF7D70">
        <w:rPr>
          <w:sz w:val="22"/>
        </w:rPr>
        <w:t>1.  Define a roof.</w:t>
      </w:r>
    </w:p>
    <w:p w:rsidR="00444721" w:rsidRPr="00AF7D70" w:rsidRDefault="00444721" w:rsidP="00AC45FB">
      <w:pPr>
        <w:pStyle w:val="NoSpacing"/>
        <w:rPr>
          <w:sz w:val="22"/>
        </w:rPr>
      </w:pPr>
      <w:r w:rsidRPr="00AF7D70">
        <w:rPr>
          <w:sz w:val="22"/>
        </w:rPr>
        <w:t>2.  State 7 types of roofs known to you.</w:t>
      </w:r>
    </w:p>
    <w:p w:rsidR="00444721" w:rsidRPr="00AF7D70" w:rsidRDefault="00444721" w:rsidP="00AC45FB">
      <w:pPr>
        <w:pStyle w:val="NoSpacing"/>
        <w:rPr>
          <w:sz w:val="22"/>
        </w:rPr>
      </w:pPr>
      <w:r w:rsidRPr="00AF7D70">
        <w:rPr>
          <w:sz w:val="22"/>
        </w:rPr>
        <w:t>3.  Sketch butterfly, gable, hip, shed, monitor and lean-to roofs.</w:t>
      </w:r>
    </w:p>
    <w:p w:rsidR="00612481" w:rsidRPr="00AF7D70" w:rsidRDefault="00612481" w:rsidP="00AC45FB">
      <w:pPr>
        <w:pStyle w:val="NoSpacing"/>
        <w:rPr>
          <w:b/>
          <w:sz w:val="22"/>
        </w:rPr>
      </w:pPr>
    </w:p>
    <w:p w:rsidR="00444721" w:rsidRPr="00AF7D70" w:rsidRDefault="00612481" w:rsidP="00AC45FB">
      <w:pPr>
        <w:pStyle w:val="NoSpacing"/>
        <w:rPr>
          <w:b/>
          <w:sz w:val="22"/>
        </w:rPr>
      </w:pPr>
      <w:r w:rsidRPr="00AF7D70">
        <w:rPr>
          <w:sz w:val="22"/>
        </w:rPr>
        <w:tab/>
      </w:r>
      <w:r w:rsidRPr="00AF7D70">
        <w:rPr>
          <w:sz w:val="22"/>
        </w:rPr>
        <w:tab/>
      </w:r>
      <w:r w:rsidRPr="00AF7D70">
        <w:rPr>
          <w:sz w:val="22"/>
        </w:rPr>
        <w:tab/>
      </w:r>
      <w:r w:rsidRPr="00AF7D70">
        <w:rPr>
          <w:sz w:val="22"/>
        </w:rPr>
        <w:tab/>
      </w:r>
      <w:r w:rsidR="00444721" w:rsidRPr="00AF7D70">
        <w:rPr>
          <w:b/>
          <w:sz w:val="22"/>
        </w:rPr>
        <w:t>Development of a roof e.g Hip roof.</w:t>
      </w:r>
    </w:p>
    <w:p w:rsidR="00444721" w:rsidRPr="00AF7D70" w:rsidRDefault="006C7F31" w:rsidP="00AC45FB">
      <w:pPr>
        <w:pStyle w:val="NoSpacing"/>
        <w:rPr>
          <w:sz w:val="22"/>
        </w:rPr>
      </w:pPr>
      <w:r w:rsidRPr="006C7F31">
        <w:rPr>
          <w:sz w:val="22"/>
          <w:lang w:val="en-GB"/>
        </w:rPr>
        <w:pict>
          <v:rect id="_x0000_s1085" style="position:absolute;margin-left:136pt;margin-top:8.6pt;width:275.45pt;height:233.5pt;z-index:251714560;mso-wrap-style:none" stroked="f">
            <v:textbox style="mso-next-textbox:#_x0000_s1085">
              <w:txbxContent>
                <w:p w:rsidR="0054695F" w:rsidRDefault="0054695F" w:rsidP="00444721">
                  <w:r>
                    <w:rPr>
                      <w:noProof/>
                      <w:lang w:val="af-ZA" w:eastAsia="af-ZA"/>
                    </w:rPr>
                    <w:drawing>
                      <wp:inline distT="0" distB="0" distL="0" distR="0">
                        <wp:extent cx="3296091" cy="2939143"/>
                        <wp:effectExtent l="19050" t="0" r="0" b="0"/>
                        <wp:docPr id="1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srcRect/>
                                <a:stretch>
                                  <a:fillRect/>
                                </a:stretch>
                              </pic:blipFill>
                              <pic:spPr bwMode="auto">
                                <a:xfrm>
                                  <a:off x="0" y="0"/>
                                  <a:ext cx="3299317" cy="2942020"/>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b/>
          <w:sz w:val="22"/>
        </w:rPr>
        <w:t>Method</w:t>
      </w:r>
      <w:r w:rsidRPr="00AF7D70">
        <w:rPr>
          <w:sz w:val="22"/>
        </w:rPr>
        <w:t xml:space="preserve">: </w:t>
      </w:r>
    </w:p>
    <w:p w:rsidR="00444721" w:rsidRPr="00AF7D70" w:rsidRDefault="00444721" w:rsidP="00AC45FB">
      <w:pPr>
        <w:pStyle w:val="NoSpacing"/>
        <w:rPr>
          <w:sz w:val="22"/>
        </w:rPr>
      </w:pPr>
      <w:r w:rsidRPr="00AF7D70">
        <w:rPr>
          <w:sz w:val="22"/>
        </w:rPr>
        <w:t>(i)    Draw the front elevation and the plan view of the hip roof.</w:t>
      </w:r>
    </w:p>
    <w:p w:rsidR="00444721" w:rsidRPr="00AF7D70" w:rsidRDefault="00444721" w:rsidP="00AC45FB">
      <w:pPr>
        <w:pStyle w:val="NoSpacing"/>
        <w:rPr>
          <w:sz w:val="22"/>
        </w:rPr>
      </w:pPr>
      <w:r w:rsidRPr="00AF7D70">
        <w:rPr>
          <w:sz w:val="22"/>
        </w:rPr>
        <w:t>(ii)   Take the vertical height AB, of the roof and draw it perpendicular to the plan of a hip as shown.</w:t>
      </w:r>
    </w:p>
    <w:p w:rsidR="00444721" w:rsidRPr="00AF7D70" w:rsidRDefault="00444721" w:rsidP="00AC45FB">
      <w:pPr>
        <w:pStyle w:val="NoSpacing"/>
        <w:rPr>
          <w:sz w:val="22"/>
        </w:rPr>
      </w:pPr>
      <w:r w:rsidRPr="00AF7D70">
        <w:rPr>
          <w:sz w:val="22"/>
        </w:rPr>
        <w:t>(ii)   Join BC; this is the true length of the hip AC.</w:t>
      </w:r>
    </w:p>
    <w:p w:rsidR="00444721" w:rsidRPr="00AF7D70" w:rsidRDefault="00444721" w:rsidP="00AC45FB">
      <w:pPr>
        <w:pStyle w:val="NoSpacing"/>
        <w:rPr>
          <w:sz w:val="22"/>
        </w:rPr>
      </w:pPr>
      <w:r w:rsidRPr="00AF7D70">
        <w:rPr>
          <w:sz w:val="22"/>
        </w:rPr>
        <w:t>(iv)  Draw perpendiculars to CF from points A and H respectively.</w:t>
      </w:r>
    </w:p>
    <w:p w:rsidR="00444721" w:rsidRPr="00AF7D70" w:rsidRDefault="00444721" w:rsidP="00AC45FB">
      <w:pPr>
        <w:pStyle w:val="NoSpacing"/>
        <w:rPr>
          <w:sz w:val="22"/>
        </w:rPr>
      </w:pPr>
      <w:r w:rsidRPr="00AF7D70">
        <w:rPr>
          <w:sz w:val="22"/>
        </w:rPr>
        <w:lastRenderedPageBreak/>
        <w:t>(vi)  With C as centre and radius CB, swing an arc to cut the perpendicular from A at D. Draw a line from D parallel to CF to cut the perpendicular from H at E. Join FE. This is the development of surface X.</w:t>
      </w:r>
    </w:p>
    <w:p w:rsidR="00B85367" w:rsidRPr="00AF7D70" w:rsidRDefault="00444721" w:rsidP="00AC45FB">
      <w:pPr>
        <w:pStyle w:val="NoSpacing"/>
        <w:rPr>
          <w:sz w:val="22"/>
        </w:rPr>
      </w:pPr>
      <w:r w:rsidRPr="00AF7D70">
        <w:rPr>
          <w:sz w:val="22"/>
        </w:rPr>
        <w:t xml:space="preserve">With F as centre and radius FE, swing an arc to cut AH produced at G. Join FG and GJ. FJG is the development of </w:t>
      </w:r>
    </w:p>
    <w:p w:rsidR="00444721" w:rsidRPr="00AF7D70" w:rsidRDefault="00444721" w:rsidP="00AC45FB">
      <w:pPr>
        <w:pStyle w:val="NoSpacing"/>
        <w:rPr>
          <w:sz w:val="22"/>
        </w:rPr>
      </w:pPr>
      <w:r w:rsidRPr="00AF7D70">
        <w:rPr>
          <w:sz w:val="22"/>
        </w:rPr>
        <w:t>surface Y.</w:t>
      </w:r>
    </w:p>
    <w:p w:rsidR="00444721" w:rsidRPr="00AF7D70" w:rsidRDefault="00444721" w:rsidP="00AC45FB">
      <w:pPr>
        <w:pStyle w:val="NoSpacing"/>
        <w:rPr>
          <w:b/>
          <w:sz w:val="22"/>
        </w:rPr>
      </w:pPr>
      <w:r w:rsidRPr="00AF7D70">
        <w:rPr>
          <w:b/>
          <w:sz w:val="22"/>
        </w:rPr>
        <w:t>Evaluation</w:t>
      </w:r>
    </w:p>
    <w:p w:rsidR="00444721" w:rsidRPr="00AF7D70" w:rsidRDefault="00444721" w:rsidP="00AC45FB">
      <w:pPr>
        <w:pStyle w:val="NoSpacing"/>
        <w:rPr>
          <w:sz w:val="22"/>
        </w:rPr>
      </w:pPr>
      <w:r w:rsidRPr="00AF7D70">
        <w:rPr>
          <w:sz w:val="22"/>
        </w:rPr>
        <w:t>1.  Draw the development of the hip roof shown below</w:t>
      </w:r>
    </w:p>
    <w:p w:rsidR="00444721" w:rsidRPr="00AF7D70" w:rsidRDefault="006C7F31" w:rsidP="00AC45FB">
      <w:pPr>
        <w:pStyle w:val="NoSpacing"/>
        <w:rPr>
          <w:b/>
          <w:sz w:val="22"/>
        </w:rPr>
      </w:pPr>
      <w:r w:rsidRPr="006C7F31">
        <w:rPr>
          <w:b/>
          <w:noProof/>
          <w:sz w:val="22"/>
        </w:rPr>
        <w:pict>
          <v:shape id="_x0000_s1101" type="#_x0000_t202" style="position:absolute;margin-left:173.7pt;margin-top:5.35pt;width:199.45pt;height:131.4pt;z-index:-251585536;mso-wrap-style:none" stroked="f">
            <v:textbox style="mso-next-textbox:#_x0000_s1101;mso-fit-shape-to-text:t">
              <w:txbxContent>
                <w:p w:rsidR="0054695F" w:rsidRDefault="0054695F" w:rsidP="00444721">
                  <w:r>
                    <w:rPr>
                      <w:noProof/>
                      <w:lang w:val="af-ZA" w:eastAsia="af-ZA"/>
                    </w:rPr>
                    <w:drawing>
                      <wp:inline distT="0" distB="0" distL="0" distR="0">
                        <wp:extent cx="1710942" cy="1987110"/>
                        <wp:effectExtent l="19050" t="0" r="3558" b="0"/>
                        <wp:docPr id="1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srcRect/>
                                <a:stretch>
                                  <a:fillRect/>
                                </a:stretch>
                              </pic:blipFill>
                              <pic:spPr bwMode="auto">
                                <a:xfrm>
                                  <a:off x="0" y="0"/>
                                  <a:ext cx="1710632" cy="1986750"/>
                                </a:xfrm>
                                <a:prstGeom prst="rect">
                                  <a:avLst/>
                                </a:prstGeom>
                                <a:noFill/>
                                <a:ln w="9525">
                                  <a:noFill/>
                                  <a:miter lim="800000"/>
                                  <a:headEnd/>
                                  <a:tailEnd/>
                                </a:ln>
                              </pic:spPr>
                            </pic:pic>
                          </a:graphicData>
                        </a:graphic>
                      </wp:inline>
                    </w:drawing>
                  </w:r>
                </w:p>
              </w:txbxContent>
            </v:textbox>
          </v:shape>
        </w:pict>
      </w: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612481" w:rsidRPr="00AF7D70" w:rsidRDefault="00612481" w:rsidP="00AC45FB">
      <w:pPr>
        <w:pStyle w:val="NoSpacing"/>
        <w:rPr>
          <w:b/>
          <w:sz w:val="22"/>
        </w:rPr>
      </w:pPr>
    </w:p>
    <w:p w:rsidR="00444721" w:rsidRPr="00AF7D70" w:rsidRDefault="00612481" w:rsidP="00AC45FB">
      <w:pPr>
        <w:pStyle w:val="NoSpacing"/>
        <w:rPr>
          <w:b/>
          <w:sz w:val="22"/>
        </w:rPr>
      </w:pPr>
      <w:r w:rsidRPr="00AF7D70">
        <w:rPr>
          <w:b/>
          <w:sz w:val="22"/>
        </w:rPr>
        <w:t>Deyermination of the pitch angle of a roof</w:t>
      </w:r>
    </w:p>
    <w:p w:rsidR="00612481" w:rsidRPr="00AF7D70" w:rsidRDefault="00612481" w:rsidP="00AC45FB">
      <w:pPr>
        <w:pStyle w:val="NoSpacing"/>
        <w:rPr>
          <w:sz w:val="22"/>
        </w:rPr>
      </w:pPr>
    </w:p>
    <w:p w:rsidR="00612481" w:rsidRPr="00AF7D70" w:rsidRDefault="00612481" w:rsidP="00AC45FB">
      <w:pPr>
        <w:pStyle w:val="NoSpacing"/>
        <w:rPr>
          <w:sz w:val="22"/>
        </w:rPr>
      </w:pPr>
      <w:r w:rsidRPr="00AF7D70">
        <w:rPr>
          <w:sz w:val="22"/>
        </w:rPr>
        <w:t xml:space="preserve">The pitch angle of </w:t>
      </w:r>
      <w:r w:rsidR="008F6036" w:rsidRPr="00AF7D70">
        <w:rPr>
          <w:sz w:val="22"/>
        </w:rPr>
        <w:t>a roof has to do with</w:t>
      </w:r>
      <w:r w:rsidRPr="00AF7D70">
        <w:rPr>
          <w:sz w:val="22"/>
        </w:rPr>
        <w:t xml:space="preserve"> its slope.</w:t>
      </w:r>
    </w:p>
    <w:p w:rsidR="008F6036" w:rsidRPr="00AF7D70" w:rsidRDefault="006C7F31" w:rsidP="00AC45FB">
      <w:pPr>
        <w:pStyle w:val="NoSpacing"/>
        <w:rPr>
          <w:sz w:val="22"/>
        </w:rPr>
      </w:pPr>
      <w:r w:rsidRPr="006C7F31">
        <w:rPr>
          <w:noProof/>
          <w:sz w:val="22"/>
        </w:rPr>
        <w:pict>
          <v:shape id="_x0000_s1169" type="#_x0000_t202" style="position:absolute;margin-left:77.25pt;margin-top:8.5pt;width:395.05pt;height:83.7pt;z-index:-251520000;mso-wrap-style:none" stroked="f">
            <v:textbox style="mso-next-textbox:#_x0000_s1169;mso-fit-shape-to-text:t">
              <w:txbxContent>
                <w:p w:rsidR="0054695F" w:rsidRDefault="0054695F">
                  <w:r>
                    <w:rPr>
                      <w:noProof/>
                      <w:lang w:val="af-ZA" w:eastAsia="af-ZA"/>
                    </w:rPr>
                    <w:drawing>
                      <wp:inline distT="0" distB="0" distL="0" distR="0">
                        <wp:extent cx="4822190" cy="711200"/>
                        <wp:effectExtent l="19050" t="0" r="0" b="0"/>
                        <wp:docPr id="1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srcRect/>
                                <a:stretch>
                                  <a:fillRect/>
                                </a:stretch>
                              </pic:blipFill>
                              <pic:spPr bwMode="auto">
                                <a:xfrm>
                                  <a:off x="0" y="0"/>
                                  <a:ext cx="4822190" cy="711200"/>
                                </a:xfrm>
                                <a:prstGeom prst="rect">
                                  <a:avLst/>
                                </a:prstGeom>
                                <a:noFill/>
                                <a:ln w="9525">
                                  <a:noFill/>
                                  <a:miter lim="800000"/>
                                  <a:headEnd/>
                                  <a:tailEnd/>
                                </a:ln>
                              </pic:spPr>
                            </pic:pic>
                          </a:graphicData>
                        </a:graphic>
                      </wp:inline>
                    </w:drawing>
                  </w:r>
                </w:p>
              </w:txbxContent>
            </v:textbox>
          </v:shape>
        </w:pict>
      </w:r>
    </w:p>
    <w:p w:rsidR="008F6036" w:rsidRPr="00AF7D70" w:rsidRDefault="008F6036" w:rsidP="00AC45FB">
      <w:pPr>
        <w:pStyle w:val="NoSpacing"/>
        <w:rPr>
          <w:sz w:val="22"/>
        </w:rPr>
      </w:pPr>
    </w:p>
    <w:p w:rsidR="008F6036" w:rsidRPr="00AF7D70" w:rsidRDefault="008F6036" w:rsidP="00AC45FB">
      <w:pPr>
        <w:pStyle w:val="NoSpacing"/>
        <w:rPr>
          <w:sz w:val="22"/>
        </w:rPr>
      </w:pPr>
    </w:p>
    <w:p w:rsidR="008F6036" w:rsidRPr="00AF7D70" w:rsidRDefault="008F6036" w:rsidP="00AC45FB">
      <w:pPr>
        <w:pStyle w:val="NoSpacing"/>
        <w:rPr>
          <w:sz w:val="22"/>
        </w:rPr>
      </w:pPr>
    </w:p>
    <w:p w:rsidR="008F6036" w:rsidRPr="00AF7D70" w:rsidRDefault="008F6036" w:rsidP="00AC45FB">
      <w:pPr>
        <w:pStyle w:val="NoSpacing"/>
        <w:rPr>
          <w:sz w:val="22"/>
        </w:rPr>
      </w:pPr>
    </w:p>
    <w:p w:rsidR="008F6036" w:rsidRPr="00AF7D70" w:rsidRDefault="008F6036" w:rsidP="00AC45FB">
      <w:pPr>
        <w:pStyle w:val="NoSpacing"/>
        <w:rPr>
          <w:sz w:val="22"/>
        </w:rPr>
      </w:pPr>
    </w:p>
    <w:p w:rsidR="008F6036" w:rsidRPr="00AF7D70" w:rsidRDefault="00ED5558" w:rsidP="00AC45FB">
      <w:pPr>
        <w:pStyle w:val="NoSpacing"/>
        <w:rPr>
          <w:b/>
          <w:sz w:val="28"/>
          <w:szCs w:val="28"/>
        </w:rPr>
      </w:pPr>
      <w:r w:rsidRPr="00AF7D70">
        <w:rPr>
          <w:b/>
          <w:sz w:val="22"/>
        </w:rPr>
        <w:t xml:space="preserve">Pitch </w:t>
      </w:r>
      <w:r w:rsidR="005A59B5" w:rsidRPr="00AF7D70">
        <w:rPr>
          <w:b/>
          <w:sz w:val="22"/>
        </w:rPr>
        <w:t>angle ϴ</w:t>
      </w:r>
      <w:r w:rsidRPr="00AF7D70">
        <w:rPr>
          <w:b/>
          <w:sz w:val="22"/>
        </w:rPr>
        <w:t xml:space="preserve"> = </w:t>
      </w:r>
      <m:oMath>
        <m:f>
          <m:fPr>
            <m:ctrlPr>
              <w:rPr>
                <w:rFonts w:ascii="Cambria Math" w:hAnsi="Cambria Math"/>
                <w:b/>
                <w:sz w:val="28"/>
                <w:szCs w:val="28"/>
              </w:rPr>
            </m:ctrlPr>
          </m:fPr>
          <m:num>
            <m:r>
              <m:rPr>
                <m:sty m:val="b"/>
              </m:rPr>
              <w:rPr>
                <w:rFonts w:ascii="Cambria Math" w:hAnsi="Cambria Math"/>
                <w:sz w:val="28"/>
                <w:szCs w:val="28"/>
              </w:rPr>
              <m:t>Rise</m:t>
            </m:r>
          </m:num>
          <m:den>
            <m:r>
              <m:rPr>
                <m:sty m:val="b"/>
              </m:rPr>
              <w:rPr>
                <w:rFonts w:ascii="Cambria Math" w:hAnsi="Cambria Math"/>
                <w:sz w:val="28"/>
                <w:szCs w:val="28"/>
              </w:rPr>
              <m:t>Run</m:t>
            </m:r>
          </m:den>
        </m:f>
      </m:oMath>
    </w:p>
    <w:p w:rsidR="005A59B5" w:rsidRPr="00AF7D70" w:rsidRDefault="005A59B5" w:rsidP="00AC45FB">
      <w:pPr>
        <w:pStyle w:val="NoSpacing"/>
        <w:rPr>
          <w:sz w:val="22"/>
        </w:rPr>
      </w:pPr>
    </w:p>
    <w:p w:rsidR="00612481" w:rsidRPr="00AF7D70" w:rsidRDefault="005A59B5" w:rsidP="00AC45FB">
      <w:pPr>
        <w:pStyle w:val="NoSpacing"/>
        <w:rPr>
          <w:b/>
          <w:sz w:val="28"/>
        </w:rPr>
      </w:pPr>
      <w:r w:rsidRPr="00AF7D70">
        <w:rPr>
          <w:b/>
          <w:sz w:val="28"/>
        </w:rPr>
        <w:t>General evaluation</w:t>
      </w:r>
      <w:r w:rsidR="00814157" w:rsidRPr="00AF7D70">
        <w:rPr>
          <w:b/>
          <w:sz w:val="28"/>
        </w:rPr>
        <w:t xml:space="preserve"> questions</w:t>
      </w:r>
    </w:p>
    <w:p w:rsidR="005A59B5" w:rsidRPr="00AF7D70" w:rsidRDefault="005A59B5" w:rsidP="005A59B5">
      <w:pPr>
        <w:pStyle w:val="NoSpacing"/>
        <w:rPr>
          <w:sz w:val="22"/>
        </w:rPr>
      </w:pPr>
      <w:r w:rsidRPr="00AF7D70">
        <w:rPr>
          <w:sz w:val="22"/>
        </w:rPr>
        <w:t>1.  State 7 types of roofs known to you.</w:t>
      </w:r>
    </w:p>
    <w:p w:rsidR="005A59B5" w:rsidRPr="00AF7D70" w:rsidRDefault="005A59B5" w:rsidP="005A59B5">
      <w:pPr>
        <w:pStyle w:val="NoSpacing"/>
        <w:rPr>
          <w:sz w:val="22"/>
        </w:rPr>
      </w:pPr>
      <w:r w:rsidRPr="00AF7D70">
        <w:rPr>
          <w:sz w:val="22"/>
        </w:rPr>
        <w:t>2.  Sketch butterfly, gable, hip, shed, monitor and lean-to roofs.</w:t>
      </w:r>
    </w:p>
    <w:p w:rsidR="005A59B5" w:rsidRPr="00AF7D70" w:rsidRDefault="005A59B5" w:rsidP="005A59B5">
      <w:pPr>
        <w:pStyle w:val="NoSpacing"/>
        <w:rPr>
          <w:sz w:val="22"/>
        </w:rPr>
      </w:pPr>
      <w:r w:rsidRPr="00AF7D70">
        <w:rPr>
          <w:sz w:val="22"/>
        </w:rPr>
        <w:t>3.  What is a parapet ?</w:t>
      </w:r>
    </w:p>
    <w:p w:rsidR="005A59B5" w:rsidRPr="00AF7D70" w:rsidRDefault="005A59B5" w:rsidP="005A59B5">
      <w:pPr>
        <w:pStyle w:val="NoSpacing"/>
        <w:rPr>
          <w:sz w:val="22"/>
        </w:rPr>
      </w:pPr>
      <w:r w:rsidRPr="00AF7D70">
        <w:rPr>
          <w:sz w:val="22"/>
        </w:rPr>
        <w:t>4.  Draw a lean-to roof.</w:t>
      </w:r>
    </w:p>
    <w:p w:rsidR="005A59B5" w:rsidRPr="00AF7D70" w:rsidRDefault="005A59B5" w:rsidP="00AC45FB">
      <w:pPr>
        <w:pStyle w:val="NoSpacing"/>
        <w:rPr>
          <w:b/>
          <w:sz w:val="22"/>
        </w:rPr>
      </w:pPr>
    </w:p>
    <w:p w:rsidR="00444721" w:rsidRPr="00AF7D70" w:rsidRDefault="00444721" w:rsidP="00AC45FB">
      <w:pPr>
        <w:pStyle w:val="NoSpacing"/>
        <w:rPr>
          <w:b/>
          <w:sz w:val="22"/>
        </w:rPr>
      </w:pPr>
      <w:r w:rsidRPr="00AF7D70">
        <w:rPr>
          <w:b/>
          <w:sz w:val="22"/>
        </w:rPr>
        <w:t>Reading assignment</w:t>
      </w:r>
    </w:p>
    <w:p w:rsidR="00444721" w:rsidRPr="00AF7D70" w:rsidRDefault="00444721" w:rsidP="00AC45FB">
      <w:pPr>
        <w:pStyle w:val="NoSpacing"/>
        <w:rPr>
          <w:b/>
          <w:sz w:val="22"/>
        </w:rPr>
      </w:pPr>
      <w:r w:rsidRPr="00AF7D70">
        <w:rPr>
          <w:sz w:val="22"/>
        </w:rPr>
        <w:t>Technical drawing by J.N. Green page 109.</w:t>
      </w:r>
    </w:p>
    <w:p w:rsidR="005A59B5" w:rsidRPr="00AF7D70" w:rsidRDefault="005A59B5" w:rsidP="00AC45FB">
      <w:pPr>
        <w:pStyle w:val="NoSpacing"/>
        <w:rPr>
          <w:sz w:val="22"/>
        </w:rPr>
      </w:pPr>
      <w:r w:rsidRPr="00AF7D70">
        <w:rPr>
          <w:sz w:val="22"/>
        </w:rPr>
        <w:t>Google types of roof and the determination of pitch angle.</w:t>
      </w:r>
    </w:p>
    <w:p w:rsidR="00707D6C" w:rsidRDefault="00707D6C">
      <w:pPr>
        <w:rPr>
          <w:b/>
          <w:sz w:val="22"/>
        </w:rPr>
      </w:pPr>
      <w:r>
        <w:rPr>
          <w:b/>
          <w:sz w:val="22"/>
        </w:rPr>
        <w:br w:type="page"/>
      </w:r>
    </w:p>
    <w:p w:rsidR="00444721" w:rsidRPr="00AF7D70" w:rsidRDefault="00444721" w:rsidP="00AC45FB">
      <w:pPr>
        <w:pStyle w:val="NoSpacing"/>
        <w:rPr>
          <w:b/>
          <w:sz w:val="22"/>
        </w:rPr>
      </w:pPr>
      <w:r w:rsidRPr="00AF7D70">
        <w:rPr>
          <w:b/>
          <w:sz w:val="22"/>
        </w:rPr>
        <w:lastRenderedPageBreak/>
        <w:t>Weekend Assignment</w:t>
      </w:r>
    </w:p>
    <w:p w:rsidR="00444721" w:rsidRPr="00AF7D70" w:rsidRDefault="006C7F31" w:rsidP="00AC45FB">
      <w:pPr>
        <w:pStyle w:val="NoSpacing"/>
        <w:rPr>
          <w:b/>
          <w:sz w:val="22"/>
        </w:rPr>
      </w:pPr>
      <w:r w:rsidRPr="006C7F31">
        <w:rPr>
          <w:lang w:val="en-GB"/>
        </w:rPr>
        <w:pict>
          <v:rect id="_x0000_s1094" style="position:absolute;margin-left:155.25pt;margin-top:7.95pt;width:158.45pt;height:111.55pt;z-index:-251592704;mso-wrap-style:none" stroked="f">
            <v:textbox style="mso-next-textbox:#_x0000_s1094;mso-fit-shape-to-text:t">
              <w:txbxContent>
                <w:p w:rsidR="0054695F" w:rsidRDefault="0054695F" w:rsidP="00444721">
                  <w:r>
                    <w:rPr>
                      <w:noProof/>
                      <w:sz w:val="20"/>
                      <w:szCs w:val="20"/>
                      <w:lang w:val="af-ZA" w:eastAsia="af-ZA"/>
                    </w:rPr>
                    <w:drawing>
                      <wp:inline distT="0" distB="0" distL="0" distR="0">
                        <wp:extent cx="2352675" cy="1727909"/>
                        <wp:effectExtent l="19050" t="0" r="0" b="0"/>
                        <wp:docPr id="1098" name="Picture 5" descr="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147"/>
                                <pic:cNvPicPr>
                                  <a:picLocks noChangeAspect="1" noChangeArrowheads="1"/>
                                </pic:cNvPicPr>
                              </pic:nvPicPr>
                              <pic:blipFill>
                                <a:blip r:embed="rId175"/>
                                <a:srcRect/>
                                <a:stretch>
                                  <a:fillRect/>
                                </a:stretch>
                              </pic:blipFill>
                              <pic:spPr bwMode="auto">
                                <a:xfrm>
                                  <a:off x="0" y="0"/>
                                  <a:ext cx="2352203" cy="1727563"/>
                                </a:xfrm>
                                <a:prstGeom prst="rect">
                                  <a:avLst/>
                                </a:prstGeom>
                                <a:noFill/>
                                <a:ln w="9525">
                                  <a:noFill/>
                                  <a:miter lim="800000"/>
                                  <a:headEnd/>
                                  <a:tailEnd/>
                                </a:ln>
                              </pic:spPr>
                            </pic:pic>
                          </a:graphicData>
                        </a:graphic>
                      </wp:inline>
                    </w:drawing>
                  </w:r>
                </w:p>
              </w:txbxContent>
            </v:textbox>
          </v:rect>
        </w:pict>
      </w:r>
      <w:r w:rsidR="00444721" w:rsidRPr="00AF7D70">
        <w:rPr>
          <w:b/>
          <w:sz w:val="22"/>
        </w:rPr>
        <w:t>Objective</w:t>
      </w:r>
    </w:p>
    <w:p w:rsidR="00444721" w:rsidRPr="00AF7D70" w:rsidRDefault="00444721" w:rsidP="00AC45FB">
      <w:pPr>
        <w:pStyle w:val="NoSpacing"/>
      </w:pPr>
      <w:r w:rsidRPr="00AF7D70">
        <w:t>1.</w: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noProof/>
          <w:sz w:val="22"/>
        </w:rPr>
        <w:pict>
          <v:shape id="_x0000_s1097" type="#_x0000_t202" style="position:absolute;margin-left:192pt;margin-top:23.8pt;width:209.45pt;height:98.65pt;z-index:-251589632;mso-wrap-style:none" stroked="f">
            <v:textbox style="mso-next-textbox:#_x0000_s1097;mso-fit-shape-to-text:t">
              <w:txbxContent>
                <w:p w:rsidR="0054695F" w:rsidRDefault="0054695F" w:rsidP="00444721">
                  <w:r>
                    <w:rPr>
                      <w:noProof/>
                      <w:lang w:val="af-ZA" w:eastAsia="af-ZA"/>
                    </w:rPr>
                    <w:drawing>
                      <wp:inline distT="0" distB="0" distL="0" distR="0">
                        <wp:extent cx="2449451" cy="1161143"/>
                        <wp:effectExtent l="19050" t="0" r="7999" b="0"/>
                        <wp:docPr id="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2448949" cy="1160905"/>
                                </a:xfrm>
                                <a:prstGeom prst="rect">
                                  <a:avLst/>
                                </a:prstGeom>
                                <a:noFill/>
                                <a:ln w="9525">
                                  <a:noFill/>
                                  <a:miter lim="800000"/>
                                  <a:headEnd/>
                                  <a:tailEnd/>
                                </a:ln>
                              </pic:spPr>
                            </pic:pic>
                          </a:graphicData>
                        </a:graphic>
                      </wp:inline>
                    </w:drawing>
                  </w:r>
                </w:p>
              </w:txbxContent>
            </v:textbox>
          </v:shape>
        </w:pict>
      </w:r>
      <w:r w:rsidR="00444721" w:rsidRPr="00AF7D70">
        <w:t>The figure above shows the front elevation and plan of a hipped roof. The true length of the hip rafter is represented by line  A.  Q</w:t>
      </w:r>
      <w:r w:rsidR="00444721" w:rsidRPr="00AF7D70">
        <w:rPr>
          <w:vertAlign w:val="subscript"/>
        </w:rPr>
        <w:t>1</w:t>
      </w:r>
      <w:r w:rsidR="00444721" w:rsidRPr="00AF7D70">
        <w:t>S</w:t>
      </w:r>
      <w:r w:rsidR="00444721" w:rsidRPr="00AF7D70">
        <w:rPr>
          <w:vertAlign w:val="subscript"/>
        </w:rPr>
        <w:t>1</w:t>
      </w:r>
      <w:r w:rsidR="00444721" w:rsidRPr="00AF7D70">
        <w:t xml:space="preserve">  B.  KP  C.  PR  D.  QS.</w:t>
      </w:r>
    </w:p>
    <w:p w:rsidR="00444721" w:rsidRPr="00AF7D70" w:rsidRDefault="00444721" w:rsidP="00AC45FB">
      <w:pPr>
        <w:pStyle w:val="NoSpacing"/>
        <w:rPr>
          <w:sz w:val="22"/>
        </w:rPr>
      </w:pPr>
      <w:r w:rsidRPr="00AF7D70">
        <w:rPr>
          <w:sz w:val="22"/>
        </w:rPr>
        <w:t>2.</w: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sz w:val="22"/>
        </w:rPr>
        <w:t>In the figure shown above, the roof members P,Q and R are  A.  ridge cap, wall plat and eave.  B.  ridge cap, wall plate and king post.  C.  wall plate, king post and facial board.  D.  wall plate, ridge cap, and king post.</w:t>
      </w:r>
    </w:p>
    <w:p w:rsidR="00444721" w:rsidRPr="00AF7D70" w:rsidRDefault="00444721" w:rsidP="00AC45FB">
      <w:pPr>
        <w:pStyle w:val="NoSpacing"/>
        <w:rPr>
          <w:sz w:val="22"/>
        </w:rPr>
      </w:pPr>
      <w:r w:rsidRPr="00AF7D70">
        <w:rPr>
          <w:sz w:val="22"/>
        </w:rPr>
        <w:t>3.  Identify the type of roof shown below.  A.  Lean-to.  B.  Butter-fly.  C.  Hipped.  D.  Domed</w:t>
      </w:r>
    </w:p>
    <w:p w:rsidR="00444721" w:rsidRPr="00AF7D70" w:rsidRDefault="00444721" w:rsidP="00AC45FB">
      <w:pPr>
        <w:pStyle w:val="NoSpacing"/>
        <w:rPr>
          <w:sz w:val="22"/>
        </w:rPr>
      </w:pPr>
    </w:p>
    <w:p w:rsidR="00B85367" w:rsidRPr="00AF7D70" w:rsidRDefault="00B85367" w:rsidP="00AC45FB">
      <w:pPr>
        <w:pStyle w:val="NoSpacing"/>
        <w:rPr>
          <w:sz w:val="22"/>
        </w:rPr>
      </w:pPr>
    </w:p>
    <w:p w:rsidR="00444721" w:rsidRPr="00AF7D70" w:rsidRDefault="006C7F31" w:rsidP="00AC45FB">
      <w:pPr>
        <w:pStyle w:val="NoSpacing"/>
        <w:rPr>
          <w:sz w:val="22"/>
        </w:rPr>
      </w:pPr>
      <w:r w:rsidRPr="006C7F31">
        <w:rPr>
          <w:noProof/>
          <w:sz w:val="22"/>
        </w:rPr>
        <w:pict>
          <v:shape id="_x0000_s1098" type="#_x0000_t202" style="position:absolute;margin-left:212.8pt;margin-top:-18.5pt;width:116.45pt;height:126.7pt;z-index:-251588608;mso-wrap-style:none" stroked="f">
            <v:textbox style="mso-next-textbox:#_x0000_s1098;mso-fit-shape-to-text:t">
              <w:txbxContent>
                <w:p w:rsidR="0054695F" w:rsidRDefault="0054695F" w:rsidP="00444721">
                  <w:r>
                    <w:rPr>
                      <w:noProof/>
                      <w:lang w:val="af-ZA" w:eastAsia="af-ZA"/>
                    </w:rPr>
                    <w:drawing>
                      <wp:inline distT="0" distB="0" distL="0" distR="0">
                        <wp:extent cx="1276246" cy="1364343"/>
                        <wp:effectExtent l="19050" t="0" r="104" b="0"/>
                        <wp:docPr id="1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srcRect/>
                                <a:stretch>
                                  <a:fillRect/>
                                </a:stretch>
                              </pic:blipFill>
                              <pic:spPr bwMode="auto">
                                <a:xfrm>
                                  <a:off x="0" y="0"/>
                                  <a:ext cx="1276091" cy="1364177"/>
                                </a:xfrm>
                                <a:prstGeom prst="rect">
                                  <a:avLst/>
                                </a:prstGeom>
                                <a:noFill/>
                                <a:ln w="9525">
                                  <a:noFill/>
                                  <a:miter lim="800000"/>
                                  <a:headEnd/>
                                  <a:tailEnd/>
                                </a:ln>
                              </pic:spPr>
                            </pic:pic>
                          </a:graphicData>
                        </a:graphic>
                      </wp:inline>
                    </w:drawing>
                  </w:r>
                </w:p>
              </w:txbxContent>
            </v:textbox>
          </v:shape>
        </w:pic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6C7F31" w:rsidP="00AC45FB">
      <w:pPr>
        <w:pStyle w:val="NoSpacing"/>
        <w:rPr>
          <w:sz w:val="22"/>
        </w:rPr>
      </w:pPr>
      <w:r w:rsidRPr="006C7F31">
        <w:rPr>
          <w:noProof/>
          <w:sz w:val="22"/>
        </w:rPr>
        <w:pict>
          <v:shape id="_x0000_s1099" type="#_x0000_t202" style="position:absolute;margin-left:181.2pt;margin-top:2.8pt;width:110.45pt;height:80.35pt;z-index:-251587584;mso-wrap-style:none" stroked="f">
            <v:textbox style="mso-next-textbox:#_x0000_s1099">
              <w:txbxContent>
                <w:p w:rsidR="0054695F" w:rsidRDefault="0054695F" w:rsidP="00444721">
                  <w:r>
                    <w:rPr>
                      <w:noProof/>
                      <w:lang w:val="af-ZA" w:eastAsia="af-ZA"/>
                    </w:rPr>
                    <w:drawing>
                      <wp:inline distT="0" distB="0" distL="0" distR="0">
                        <wp:extent cx="1196212" cy="983072"/>
                        <wp:effectExtent l="19050" t="0" r="3938" b="0"/>
                        <wp:docPr id="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1198745" cy="985153"/>
                                </a:xfrm>
                                <a:prstGeom prst="rect">
                                  <a:avLst/>
                                </a:prstGeom>
                                <a:noFill/>
                                <a:ln w="9525">
                                  <a:noFill/>
                                  <a:miter lim="800000"/>
                                  <a:headEnd/>
                                  <a:tailEnd/>
                                </a:ln>
                              </pic:spPr>
                            </pic:pic>
                          </a:graphicData>
                        </a:graphic>
                      </wp:inline>
                    </w:drawing>
                  </w:r>
                </w:p>
              </w:txbxContent>
            </v:textbox>
          </v:shape>
        </w:pict>
      </w:r>
      <w:r w:rsidR="00444721" w:rsidRPr="00AF7D70">
        <w:rPr>
          <w:sz w:val="22"/>
        </w:rPr>
        <w:t>4.  The type of roof shown below is called  A.  gable.  B.  hip.  C.  butter-fly.  D. lean-to.</w: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r w:rsidRPr="00AF7D70">
        <w:rPr>
          <w:sz w:val="22"/>
        </w:rPr>
        <w:t>5. The type of roof shown below is called  A.  gable.  B.  shed.  C.  collar.  D.  lean-to.</w:t>
      </w:r>
    </w:p>
    <w:p w:rsidR="00444721" w:rsidRPr="00AF7D70" w:rsidRDefault="006C7F31" w:rsidP="00AC45FB">
      <w:pPr>
        <w:pStyle w:val="NoSpacing"/>
        <w:rPr>
          <w:sz w:val="22"/>
        </w:rPr>
      </w:pPr>
      <w:r w:rsidRPr="006C7F31">
        <w:rPr>
          <w:noProof/>
          <w:sz w:val="22"/>
        </w:rPr>
        <w:pict>
          <v:shape id="_x0000_s1100" type="#_x0000_t202" style="position:absolute;margin-left:193.05pt;margin-top:8.2pt;width:98.6pt;height:78.3pt;z-index:-251586560" stroked="f">
            <v:textbox style="mso-next-textbox:#_x0000_s1100">
              <w:txbxContent>
                <w:p w:rsidR="0054695F" w:rsidRDefault="0054695F" w:rsidP="00444721">
                  <w:r>
                    <w:rPr>
                      <w:noProof/>
                      <w:sz w:val="20"/>
                      <w:szCs w:val="20"/>
                      <w:lang w:val="af-ZA" w:eastAsia="af-ZA"/>
                    </w:rPr>
                    <w:drawing>
                      <wp:inline distT="0" distB="0" distL="0" distR="0">
                        <wp:extent cx="985703" cy="864382"/>
                        <wp:effectExtent l="19050" t="0" r="4897" b="0"/>
                        <wp:docPr id="1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991699" cy="869640"/>
                                </a:xfrm>
                                <a:prstGeom prst="rect">
                                  <a:avLst/>
                                </a:prstGeom>
                                <a:noFill/>
                                <a:ln w="9525">
                                  <a:noFill/>
                                  <a:miter lim="800000"/>
                                  <a:headEnd/>
                                  <a:tailEnd/>
                                </a:ln>
                              </pic:spPr>
                            </pic:pic>
                          </a:graphicData>
                        </a:graphic>
                      </wp:inline>
                    </w:drawing>
                  </w:r>
                </w:p>
              </w:txbxContent>
            </v:textbox>
          </v:shape>
        </w:pict>
      </w: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sz w:val="22"/>
        </w:rPr>
      </w:pPr>
    </w:p>
    <w:p w:rsidR="00444721" w:rsidRPr="00AF7D70" w:rsidRDefault="00444721" w:rsidP="00AC45FB">
      <w:pPr>
        <w:pStyle w:val="NoSpacing"/>
        <w:rPr>
          <w:b/>
          <w:sz w:val="22"/>
        </w:rPr>
      </w:pPr>
      <w:r w:rsidRPr="00AF7D70">
        <w:rPr>
          <w:b/>
          <w:sz w:val="22"/>
        </w:rPr>
        <w:t>Theory</w:t>
      </w:r>
    </w:p>
    <w:p w:rsidR="00444721" w:rsidRPr="00AF7D70" w:rsidRDefault="00444721" w:rsidP="00AC45FB">
      <w:pPr>
        <w:pStyle w:val="NoSpacing"/>
        <w:rPr>
          <w:sz w:val="22"/>
        </w:rPr>
      </w:pPr>
      <w:r w:rsidRPr="00AF7D70">
        <w:rPr>
          <w:sz w:val="22"/>
        </w:rPr>
        <w:t>1.  Sketch the following types of roof: butterfly, gable, hip, shed, monitor and lean-to roofs.</w:t>
      </w:r>
    </w:p>
    <w:p w:rsidR="00707D6C" w:rsidRDefault="00707D6C">
      <w:pPr>
        <w:rPr>
          <w:sz w:val="22"/>
        </w:rPr>
      </w:pPr>
      <w:r>
        <w:rPr>
          <w:sz w:val="22"/>
        </w:rPr>
        <w:br w:type="page"/>
      </w:r>
    </w:p>
    <w:p w:rsidR="00444721" w:rsidRPr="00AF7D70" w:rsidRDefault="006C7F31" w:rsidP="00AC45FB">
      <w:pPr>
        <w:pStyle w:val="NoSpacing"/>
        <w:rPr>
          <w:sz w:val="22"/>
        </w:rPr>
      </w:pPr>
      <w:r w:rsidRPr="006C7F31">
        <w:rPr>
          <w:b/>
          <w:noProof/>
          <w:sz w:val="22"/>
        </w:rPr>
        <w:lastRenderedPageBreak/>
        <w:pict>
          <v:shape id="_x0000_s1102" type="#_x0000_t202" style="position:absolute;margin-left:235.45pt;margin-top:10pt;width:140.45pt;height:151.6pt;z-index:-251584512;mso-wrap-style:none" stroked="f">
            <v:textbox style="mso-next-textbox:#_x0000_s1102;mso-fit-shape-to-text:t">
              <w:txbxContent>
                <w:p w:rsidR="0054695F" w:rsidRDefault="0054695F" w:rsidP="00444721">
                  <w:r>
                    <w:rPr>
                      <w:noProof/>
                      <w:lang w:val="af-ZA" w:eastAsia="af-ZA"/>
                    </w:rPr>
                    <w:drawing>
                      <wp:inline distT="0" distB="0" distL="0" distR="0">
                        <wp:extent cx="1578752" cy="1833583"/>
                        <wp:effectExtent l="19050" t="0" r="2398" b="0"/>
                        <wp:docPr id="1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srcRect/>
                                <a:stretch>
                                  <a:fillRect/>
                                </a:stretch>
                              </pic:blipFill>
                              <pic:spPr bwMode="auto">
                                <a:xfrm>
                                  <a:off x="0" y="0"/>
                                  <a:ext cx="1577397" cy="1832009"/>
                                </a:xfrm>
                                <a:prstGeom prst="rect">
                                  <a:avLst/>
                                </a:prstGeom>
                                <a:noFill/>
                                <a:ln w="9525">
                                  <a:noFill/>
                                  <a:miter lim="800000"/>
                                  <a:headEnd/>
                                  <a:tailEnd/>
                                </a:ln>
                              </pic:spPr>
                            </pic:pic>
                          </a:graphicData>
                        </a:graphic>
                      </wp:inline>
                    </w:drawing>
                  </w:r>
                </w:p>
              </w:txbxContent>
            </v:textbox>
          </v:shape>
        </w:pict>
      </w:r>
      <w:r w:rsidR="00444721" w:rsidRPr="00AF7D70">
        <w:rPr>
          <w:sz w:val="22"/>
        </w:rPr>
        <w:t>2.  Draw the development of the hip roof shown below</w:t>
      </w: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444721" w:rsidRPr="00AF7D70" w:rsidRDefault="00444721" w:rsidP="00AC45FB">
      <w:pPr>
        <w:pStyle w:val="NoSpacing"/>
        <w:rPr>
          <w:b/>
          <w:sz w:val="22"/>
        </w:rPr>
      </w:pPr>
    </w:p>
    <w:p w:rsidR="00783203" w:rsidRPr="00AF7D70" w:rsidRDefault="00783203" w:rsidP="00AC45FB">
      <w:pPr>
        <w:pStyle w:val="NoSpacing"/>
        <w:rPr>
          <w:b/>
          <w:sz w:val="22"/>
        </w:rPr>
      </w:pPr>
    </w:p>
    <w:p w:rsidR="00783203" w:rsidRPr="00AF7D70" w:rsidRDefault="00783203" w:rsidP="00AC45FB">
      <w:pPr>
        <w:pStyle w:val="NoSpacing"/>
        <w:rPr>
          <w:b/>
          <w:sz w:val="22"/>
        </w:rPr>
      </w:pPr>
    </w:p>
    <w:p w:rsidR="00783203" w:rsidRPr="00AF7D70" w:rsidRDefault="00783203" w:rsidP="00AC45FB">
      <w:pPr>
        <w:pStyle w:val="NoSpacing"/>
        <w:rPr>
          <w:b/>
          <w:sz w:val="22"/>
        </w:rPr>
      </w:pPr>
    </w:p>
    <w:p w:rsidR="00783203" w:rsidRPr="00AF7D70" w:rsidRDefault="00783203" w:rsidP="00AC45FB">
      <w:pPr>
        <w:pStyle w:val="NoSpacing"/>
        <w:rPr>
          <w:b/>
          <w:sz w:val="22"/>
        </w:rPr>
      </w:pPr>
    </w:p>
    <w:p w:rsidR="00783203" w:rsidRPr="00AF7D70" w:rsidRDefault="00783203" w:rsidP="00AC45FB">
      <w:pPr>
        <w:pStyle w:val="NoSpacing"/>
        <w:rPr>
          <w:b/>
          <w:sz w:val="22"/>
        </w:rPr>
      </w:pPr>
    </w:p>
    <w:p w:rsidR="00783203" w:rsidRPr="00AF7D70" w:rsidRDefault="00783203" w:rsidP="00AC45FB">
      <w:pPr>
        <w:pStyle w:val="NoSpacing"/>
        <w:rPr>
          <w:b/>
          <w:sz w:val="22"/>
        </w:rPr>
      </w:pPr>
    </w:p>
    <w:p w:rsidR="00783203" w:rsidRPr="00AF7D70" w:rsidRDefault="00783203" w:rsidP="00AC45FB">
      <w:pPr>
        <w:pStyle w:val="NoSpacing"/>
        <w:rPr>
          <w:b/>
          <w:sz w:val="22"/>
        </w:rPr>
      </w:pPr>
    </w:p>
    <w:p w:rsidR="000E3F18" w:rsidRPr="00AF7D70" w:rsidRDefault="000E3F18" w:rsidP="000E3F18">
      <w:pPr>
        <w:pStyle w:val="NoSpacing"/>
        <w:rPr>
          <w:rFonts w:eastAsia="Arial Unicode MS"/>
          <w:b/>
          <w:sz w:val="22"/>
        </w:rPr>
      </w:pPr>
    </w:p>
    <w:p w:rsidR="000E3F18" w:rsidRPr="00AF7D70" w:rsidRDefault="00814157" w:rsidP="000E3F18">
      <w:pPr>
        <w:pStyle w:val="NoSpacing"/>
        <w:rPr>
          <w:sz w:val="22"/>
        </w:rPr>
      </w:pPr>
      <w:r w:rsidRPr="00AF7D70">
        <w:rPr>
          <w:rFonts w:eastAsia="Arial Unicode MS"/>
          <w:b/>
          <w:sz w:val="22"/>
        </w:rPr>
        <w:t>WEEK SIX</w:t>
      </w:r>
    </w:p>
    <w:p w:rsidR="000E3F18" w:rsidRPr="00AF7D70" w:rsidRDefault="000E3F18" w:rsidP="000E3F18">
      <w:pPr>
        <w:pStyle w:val="NoSpacing"/>
        <w:rPr>
          <w:b/>
          <w:sz w:val="22"/>
        </w:rPr>
      </w:pPr>
      <w:r w:rsidRPr="00AF7D70">
        <w:rPr>
          <w:b/>
          <w:sz w:val="22"/>
        </w:rPr>
        <w:t xml:space="preserve">Topic: </w:t>
      </w:r>
      <w:r w:rsidRPr="00AF7D70">
        <w:rPr>
          <w:rFonts w:eastAsia="Arial Unicode MS"/>
          <w:b/>
          <w:sz w:val="22"/>
        </w:rPr>
        <w:t>Conventional representation of materials/ Abbreviations.</w:t>
      </w:r>
    </w:p>
    <w:p w:rsidR="000E3F18" w:rsidRPr="00AF7D70" w:rsidRDefault="006C7F31" w:rsidP="000E3F18">
      <w:pPr>
        <w:pStyle w:val="NoSpacing"/>
        <w:rPr>
          <w:b/>
          <w:sz w:val="22"/>
        </w:rPr>
      </w:pPr>
      <w:r w:rsidRPr="006C7F31">
        <w:rPr>
          <w:noProof/>
          <w:sz w:val="22"/>
        </w:rPr>
        <w:pict>
          <v:polyline id="_x0000_s1204" style="position:absolute;z-index:251828224" points="115.15pt,6.5pt,387.9pt,5.35pt" coordsize="5455,23" strokeweight="6pt">
            <v:stroke linestyle="thickBetweenThin"/>
            <v:path arrowok="t"/>
          </v:polyline>
        </w:pict>
      </w:r>
      <w:r w:rsidR="000E3F18" w:rsidRPr="00AF7D70">
        <w:rPr>
          <w:b/>
          <w:sz w:val="22"/>
        </w:rPr>
        <w:t>Content:</w:t>
      </w:r>
    </w:p>
    <w:p w:rsidR="000E3F18" w:rsidRPr="00AF7D70" w:rsidRDefault="000E3F18" w:rsidP="000E3F18">
      <w:pPr>
        <w:pStyle w:val="NoSpacing"/>
        <w:rPr>
          <w:sz w:val="22"/>
        </w:rPr>
      </w:pPr>
      <w:r w:rsidRPr="00AF7D70">
        <w:rPr>
          <w:sz w:val="22"/>
        </w:rPr>
        <w:t>(i)  Engineering material symbols</w:t>
      </w:r>
    </w:p>
    <w:p w:rsidR="000E3F18" w:rsidRPr="00AF7D70" w:rsidRDefault="000E3F18" w:rsidP="000E3F18">
      <w:pPr>
        <w:pStyle w:val="NoSpacing"/>
        <w:rPr>
          <w:sz w:val="22"/>
        </w:rPr>
      </w:pPr>
    </w:p>
    <w:p w:rsidR="000E3F18" w:rsidRPr="00AF7D70" w:rsidRDefault="000E3F18" w:rsidP="000E3F18">
      <w:pPr>
        <w:pStyle w:val="NoSpacing"/>
        <w:rPr>
          <w:b/>
          <w:sz w:val="22"/>
        </w:rPr>
      </w:pPr>
      <w:r w:rsidRPr="00AF7D70">
        <w:rPr>
          <w:b/>
          <w:sz w:val="22"/>
        </w:rPr>
        <w:t>Materials symbol</w:t>
      </w:r>
    </w:p>
    <w:p w:rsidR="000E3F18" w:rsidRPr="00AF7D70" w:rsidRDefault="006C7F31" w:rsidP="000E3F18">
      <w:pPr>
        <w:pStyle w:val="NoSpacing"/>
        <w:rPr>
          <w:sz w:val="22"/>
        </w:rPr>
      </w:pPr>
      <w:r w:rsidRPr="006C7F31">
        <w:rPr>
          <w:noProof/>
          <w:sz w:val="22"/>
        </w:rPr>
        <w:pict>
          <v:shape id="_x0000_s1171" type="#_x0000_t202" style="position:absolute;margin-left:1.7pt;margin-top:3.6pt;width:529.7pt;height:165.1pt;z-index:-251516928;mso-wrap-style:none" stroked="f">
            <v:textbox style="mso-next-textbox:#_x0000_s1171;mso-fit-shape-to-text:t">
              <w:txbxContent>
                <w:p w:rsidR="0054695F" w:rsidRDefault="0054695F" w:rsidP="000E3F18">
                  <w:r>
                    <w:rPr>
                      <w:noProof/>
                      <w:lang w:val="af-ZA" w:eastAsia="af-ZA"/>
                    </w:rPr>
                    <w:drawing>
                      <wp:inline distT="0" distB="0" distL="0" distR="0">
                        <wp:extent cx="6396094" cy="2198915"/>
                        <wp:effectExtent l="19050" t="0" r="4706" b="0"/>
                        <wp:docPr id="1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srcRect/>
                                <a:stretch>
                                  <a:fillRect/>
                                </a:stretch>
                              </pic:blipFill>
                              <pic:spPr bwMode="auto">
                                <a:xfrm>
                                  <a:off x="0" y="0"/>
                                  <a:ext cx="6402920" cy="2201262"/>
                                </a:xfrm>
                                <a:prstGeom prst="rect">
                                  <a:avLst/>
                                </a:prstGeom>
                                <a:noFill/>
                                <a:ln w="9525">
                                  <a:noFill/>
                                  <a:miter lim="800000"/>
                                  <a:headEnd/>
                                  <a:tailEnd/>
                                </a:ln>
                              </pic:spPr>
                            </pic:pic>
                          </a:graphicData>
                        </a:graphic>
                      </wp:inline>
                    </w:drawing>
                  </w:r>
                </w:p>
              </w:txbxContent>
            </v:textbox>
          </v:shape>
        </w:pict>
      </w: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rPr>
          <w:sz w:val="22"/>
        </w:rPr>
      </w:pPr>
    </w:p>
    <w:p w:rsidR="000E3F18" w:rsidRPr="00AF7D70" w:rsidRDefault="000E3F18" w:rsidP="000E3F18">
      <w:pPr>
        <w:pStyle w:val="NoSpacing"/>
      </w:pPr>
    </w:p>
    <w:p w:rsidR="000E3F18" w:rsidRPr="00AF7D70" w:rsidRDefault="006C7F31" w:rsidP="000E3F18">
      <w:pPr>
        <w:pStyle w:val="NoSpacing"/>
      </w:pPr>
      <w:r w:rsidRPr="006C7F31">
        <w:rPr>
          <w:lang w:val="en-GB"/>
        </w:rPr>
        <w:pict>
          <v:rect id="_x0000_s1170" style="position:absolute;margin-left:89.15pt;margin-top:4.55pt;width:339.95pt;height:361.5pt;z-index:251798528;mso-wrap-style:none" stroked="f">
            <v:textbox style="mso-next-textbox:#_x0000_s1170;mso-fit-shape-to-text:t">
              <w:txbxContent>
                <w:p w:rsidR="0054695F" w:rsidRDefault="0054695F" w:rsidP="000E3F18">
                  <w:r>
                    <w:rPr>
                      <w:noProof/>
                      <w:sz w:val="20"/>
                      <w:szCs w:val="20"/>
                      <w:lang w:val="af-ZA" w:eastAsia="af-ZA"/>
                    </w:rPr>
                    <w:drawing>
                      <wp:inline distT="0" distB="0" distL="0" distR="0">
                        <wp:extent cx="5114925" cy="2962275"/>
                        <wp:effectExtent l="0" t="0" r="0" b="0"/>
                        <wp:docPr id="1105" name="Picture 54" descr="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701"/>
                                <pic:cNvPicPr>
                                  <a:picLocks noChangeAspect="1" noChangeArrowheads="1"/>
                                </pic:cNvPicPr>
                              </pic:nvPicPr>
                              <pic:blipFill>
                                <a:blip r:embed="rId181"/>
                                <a:srcRect/>
                                <a:stretch>
                                  <a:fillRect/>
                                </a:stretch>
                              </pic:blipFill>
                              <pic:spPr bwMode="auto">
                                <a:xfrm>
                                  <a:off x="0" y="0"/>
                                  <a:ext cx="5119532" cy="2964943"/>
                                </a:xfrm>
                                <a:prstGeom prst="rect">
                                  <a:avLst/>
                                </a:prstGeom>
                                <a:noFill/>
                                <a:ln w="9525">
                                  <a:noFill/>
                                  <a:miter lim="800000"/>
                                  <a:headEnd/>
                                  <a:tailEnd/>
                                </a:ln>
                              </pic:spPr>
                            </pic:pic>
                          </a:graphicData>
                        </a:graphic>
                      </wp:inline>
                    </w:drawing>
                  </w:r>
                </w:p>
              </w:txbxContent>
            </v:textbox>
          </v:rect>
        </w:pict>
      </w: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6C7F31" w:rsidP="000E3F18">
      <w:pPr>
        <w:pStyle w:val="NoSpacing"/>
      </w:pPr>
      <w:r w:rsidRPr="006C7F31">
        <w:rPr>
          <w:lang w:val="en-GB"/>
        </w:rPr>
        <w:lastRenderedPageBreak/>
        <w:pict>
          <v:rect id="_x0000_s1172" style="position:absolute;margin-left:185.15pt;margin-top:2.75pt;width:142pt;height:53.5pt;z-index:251800576" stroked="f">
            <v:textbox style="mso-next-textbox:#_x0000_s1172">
              <w:txbxContent>
                <w:p w:rsidR="0054695F" w:rsidRDefault="0054695F" w:rsidP="000E3F18">
                  <w:r>
                    <w:rPr>
                      <w:noProof/>
                      <w:sz w:val="20"/>
                      <w:szCs w:val="20"/>
                      <w:lang w:val="af-ZA" w:eastAsia="af-ZA"/>
                    </w:rPr>
                    <w:drawing>
                      <wp:inline distT="0" distB="0" distL="0" distR="0">
                        <wp:extent cx="1583509" cy="472950"/>
                        <wp:effectExtent l="19050" t="0" r="0" b="0"/>
                        <wp:docPr id="11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2"/>
                                <a:srcRect/>
                                <a:stretch>
                                  <a:fillRect/>
                                </a:stretch>
                              </pic:blipFill>
                              <pic:spPr bwMode="auto">
                                <a:xfrm>
                                  <a:off x="0" y="0"/>
                                  <a:ext cx="1579058" cy="471621"/>
                                </a:xfrm>
                                <a:prstGeom prst="rect">
                                  <a:avLst/>
                                </a:prstGeom>
                                <a:noFill/>
                                <a:ln w="9525">
                                  <a:noFill/>
                                  <a:miter lim="800000"/>
                                  <a:headEnd/>
                                  <a:tailEnd/>
                                </a:ln>
                              </pic:spPr>
                            </pic:pic>
                          </a:graphicData>
                        </a:graphic>
                      </wp:inline>
                    </w:drawing>
                  </w:r>
                </w:p>
              </w:txbxContent>
            </v:textbox>
          </v:rect>
        </w:pict>
      </w: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rPr>
          <w:b/>
        </w:rPr>
      </w:pPr>
      <w:r w:rsidRPr="00AF7D70">
        <w:rPr>
          <w:b/>
        </w:rPr>
        <w:t>Electrical materials symbol</w:t>
      </w:r>
    </w:p>
    <w:p w:rsidR="000E3F18" w:rsidRPr="00AF7D70" w:rsidRDefault="006C7F31" w:rsidP="000E3F18">
      <w:pPr>
        <w:pStyle w:val="NoSpacing"/>
      </w:pPr>
      <w:r w:rsidRPr="006C7F31">
        <w:rPr>
          <w:noProof/>
        </w:rPr>
        <w:pict>
          <v:shape id="_x0000_s1173" type="#_x0000_t202" style="position:absolute;margin-left:76pt;margin-top:11.05pt;width:387.45pt;height:534pt;z-index:251801600">
            <v:textbox style="mso-next-textbox:#_x0000_s1173">
              <w:txbxContent>
                <w:p w:rsidR="0054695F" w:rsidRDefault="0054695F" w:rsidP="000E3F18">
                  <w:r w:rsidRPr="00911E12">
                    <w:rPr>
                      <w:noProof/>
                      <w:lang w:val="af-ZA" w:eastAsia="af-ZA"/>
                    </w:rPr>
                    <w:drawing>
                      <wp:inline distT="0" distB="0" distL="0" distR="0">
                        <wp:extent cx="4796649" cy="6669314"/>
                        <wp:effectExtent l="19050" t="0" r="3951" b="0"/>
                        <wp:docPr id="1107" name="Picture 61" descr="Picture 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cture 072"/>
                                <pic:cNvPicPr>
                                  <a:picLocks noChangeAspect="1" noChangeArrowheads="1"/>
                                </pic:cNvPicPr>
                              </pic:nvPicPr>
                              <pic:blipFill>
                                <a:blip r:embed="rId183"/>
                                <a:srcRect/>
                                <a:stretch>
                                  <a:fillRect/>
                                </a:stretch>
                              </pic:blipFill>
                              <pic:spPr bwMode="auto">
                                <a:xfrm>
                                  <a:off x="0" y="0"/>
                                  <a:ext cx="4798526" cy="6671923"/>
                                </a:xfrm>
                                <a:prstGeom prst="rect">
                                  <a:avLst/>
                                </a:prstGeom>
                                <a:noFill/>
                                <a:ln w="9525">
                                  <a:noFill/>
                                  <a:miter lim="800000"/>
                                  <a:headEnd/>
                                  <a:tailEnd/>
                                </a:ln>
                              </pic:spPr>
                            </pic:pic>
                          </a:graphicData>
                        </a:graphic>
                      </wp:inline>
                    </w:drawing>
                  </w:r>
                </w:p>
              </w:txbxContent>
            </v:textbox>
          </v:shape>
        </w:pict>
      </w: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6C7F31" w:rsidP="000E3F18">
      <w:pPr>
        <w:pStyle w:val="NoSpacing"/>
      </w:pPr>
      <w:r w:rsidRPr="006C7F31">
        <w:rPr>
          <w:noProof/>
        </w:rPr>
        <w:lastRenderedPageBreak/>
        <w:pict>
          <v:shape id="_x0000_s1174" type="#_x0000_t202" style="position:absolute;margin-left:54.3pt;margin-top:7.9pt;width:426.85pt;height:513.15pt;z-index:251802624">
            <v:textbox style="mso-next-textbox:#_x0000_s1174">
              <w:txbxContent>
                <w:p w:rsidR="0054695F" w:rsidRDefault="0054695F" w:rsidP="000E3F18">
                  <w:r w:rsidRPr="001B7E33">
                    <w:rPr>
                      <w:noProof/>
                      <w:lang w:val="af-ZA" w:eastAsia="af-ZA"/>
                    </w:rPr>
                    <w:drawing>
                      <wp:inline distT="0" distB="0" distL="0" distR="0">
                        <wp:extent cx="4543425" cy="6429375"/>
                        <wp:effectExtent l="19050" t="0" r="9525" b="0"/>
                        <wp:docPr id="1108" name="Picture 60" descr="Picture 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cture 071"/>
                                <pic:cNvPicPr>
                                  <a:picLocks noChangeAspect="1" noChangeArrowheads="1"/>
                                </pic:cNvPicPr>
                              </pic:nvPicPr>
                              <pic:blipFill>
                                <a:blip r:embed="rId184"/>
                                <a:srcRect/>
                                <a:stretch>
                                  <a:fillRect/>
                                </a:stretch>
                              </pic:blipFill>
                              <pic:spPr bwMode="auto">
                                <a:xfrm>
                                  <a:off x="0" y="0"/>
                                  <a:ext cx="4543425" cy="6429375"/>
                                </a:xfrm>
                                <a:prstGeom prst="rect">
                                  <a:avLst/>
                                </a:prstGeom>
                                <a:noFill/>
                                <a:ln w="9525">
                                  <a:noFill/>
                                  <a:miter lim="800000"/>
                                  <a:headEnd/>
                                  <a:tailEnd/>
                                </a:ln>
                              </pic:spPr>
                            </pic:pic>
                          </a:graphicData>
                        </a:graphic>
                      </wp:inline>
                    </w:drawing>
                  </w:r>
                </w:p>
              </w:txbxContent>
            </v:textbox>
          </v:shape>
        </w:pict>
      </w: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707D6C" w:rsidRDefault="00707D6C">
      <w:r>
        <w:br w:type="page"/>
      </w:r>
    </w:p>
    <w:p w:rsidR="000E3F18" w:rsidRPr="00AF7D70" w:rsidRDefault="006C7F31" w:rsidP="000E3F18">
      <w:pPr>
        <w:pStyle w:val="NoSpacing"/>
      </w:pPr>
      <w:r w:rsidRPr="006C7F31">
        <w:rPr>
          <w:noProof/>
        </w:rPr>
        <w:lastRenderedPageBreak/>
        <w:pict>
          <v:shape id="_x0000_s1175" type="#_x0000_t202" style="position:absolute;margin-left:54.3pt;margin-top:9.85pt;width:403.4pt;height:492.55pt;z-index:251803648">
            <v:textbox style="mso-next-textbox:#_x0000_s1175">
              <w:txbxContent>
                <w:p w:rsidR="0054695F" w:rsidRDefault="0054695F" w:rsidP="000E3F18">
                  <w:r w:rsidRPr="00B341B5">
                    <w:rPr>
                      <w:noProof/>
                      <w:lang w:val="af-ZA" w:eastAsia="af-ZA"/>
                    </w:rPr>
                    <w:drawing>
                      <wp:inline distT="0" distB="0" distL="0" distR="0">
                        <wp:extent cx="4611008" cy="6025356"/>
                        <wp:effectExtent l="19050" t="0" r="0" b="0"/>
                        <wp:docPr id="1109" name="Picture 59" descr="Picture 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cture 086"/>
                                <pic:cNvPicPr>
                                  <a:picLocks noChangeAspect="1" noChangeArrowheads="1"/>
                                </pic:cNvPicPr>
                              </pic:nvPicPr>
                              <pic:blipFill>
                                <a:blip r:embed="rId185"/>
                                <a:srcRect/>
                                <a:stretch>
                                  <a:fillRect/>
                                </a:stretch>
                              </pic:blipFill>
                              <pic:spPr bwMode="auto">
                                <a:xfrm>
                                  <a:off x="0" y="0"/>
                                  <a:ext cx="4613641" cy="6028797"/>
                                </a:xfrm>
                                <a:prstGeom prst="rect">
                                  <a:avLst/>
                                </a:prstGeom>
                                <a:noFill/>
                                <a:ln w="9525">
                                  <a:noFill/>
                                  <a:miter lim="800000"/>
                                  <a:headEnd/>
                                  <a:tailEnd/>
                                </a:ln>
                              </pic:spPr>
                            </pic:pic>
                          </a:graphicData>
                        </a:graphic>
                      </wp:inline>
                    </w:drawing>
                  </w:r>
                </w:p>
              </w:txbxContent>
            </v:textbox>
          </v:shape>
        </w:pict>
      </w: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6C7F31" w:rsidP="000E3F18">
      <w:pPr>
        <w:pStyle w:val="NoSpacing"/>
      </w:pPr>
      <w:r w:rsidRPr="006C7F31">
        <w:rPr>
          <w:noProof/>
        </w:rPr>
        <w:pict>
          <v:shape id="_x0000_s1176" type="#_x0000_t202" style="position:absolute;margin-left:50.85pt;margin-top:11.45pt;width:404pt;height:287.3pt;z-index:-251511808" stroked="f">
            <v:textbox style="mso-next-textbox:#_x0000_s1176">
              <w:txbxContent>
                <w:p w:rsidR="0054695F" w:rsidRDefault="0054695F" w:rsidP="000E3F18">
                  <w:r w:rsidRPr="000F729D">
                    <w:rPr>
                      <w:noProof/>
                      <w:lang w:val="af-ZA" w:eastAsia="af-ZA"/>
                    </w:rPr>
                    <w:drawing>
                      <wp:inline distT="0" distB="0" distL="0" distR="0">
                        <wp:extent cx="4879521" cy="3669098"/>
                        <wp:effectExtent l="19050" t="0" r="0" b="0"/>
                        <wp:docPr id="1110" name="Picture 58" descr="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icture 502"/>
                                <pic:cNvPicPr>
                                  <a:picLocks noChangeAspect="1" noChangeArrowheads="1"/>
                                </pic:cNvPicPr>
                              </pic:nvPicPr>
                              <pic:blipFill>
                                <a:blip r:embed="rId186"/>
                                <a:srcRect/>
                                <a:stretch>
                                  <a:fillRect/>
                                </a:stretch>
                              </pic:blipFill>
                              <pic:spPr bwMode="auto">
                                <a:xfrm>
                                  <a:off x="0" y="0"/>
                                  <a:ext cx="4880225" cy="3669627"/>
                                </a:xfrm>
                                <a:prstGeom prst="rect">
                                  <a:avLst/>
                                </a:prstGeom>
                                <a:noFill/>
                                <a:ln w="9525">
                                  <a:noFill/>
                                  <a:miter lim="800000"/>
                                  <a:headEnd/>
                                  <a:tailEnd/>
                                </a:ln>
                              </pic:spPr>
                            </pic:pic>
                          </a:graphicData>
                        </a:graphic>
                      </wp:inline>
                    </w:drawing>
                  </w:r>
                </w:p>
              </w:txbxContent>
            </v:textbox>
          </v:shape>
        </w:pict>
      </w: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6C7F31" w:rsidP="000E3F18">
      <w:pPr>
        <w:pStyle w:val="NoSpacing"/>
      </w:pPr>
      <w:r w:rsidRPr="006C7F31">
        <w:rPr>
          <w:noProof/>
        </w:rPr>
        <w:pict>
          <v:shape id="_x0000_s1177" type="#_x0000_t202" style="position:absolute;margin-left:109.15pt;margin-top:9pt;width:291.95pt;height:130.05pt;z-index:-251510784;mso-wrap-style:none" stroked="f">
            <v:textbox style="mso-next-textbox:#_x0000_s1177;mso-fit-shape-to-text:t">
              <w:txbxContent>
                <w:p w:rsidR="0054695F" w:rsidRDefault="0054695F" w:rsidP="000E3F18">
                  <w:r>
                    <w:rPr>
                      <w:noProof/>
                      <w:lang w:val="af-ZA" w:eastAsia="af-ZA"/>
                    </w:rPr>
                    <w:drawing>
                      <wp:inline distT="0" distB="0" distL="0" distR="0">
                        <wp:extent cx="3505200" cy="1560195"/>
                        <wp:effectExtent l="19050" t="0" r="0" b="0"/>
                        <wp:docPr id="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srcRect/>
                                <a:stretch>
                                  <a:fillRect/>
                                </a:stretch>
                              </pic:blipFill>
                              <pic:spPr bwMode="auto">
                                <a:xfrm>
                                  <a:off x="0" y="0"/>
                                  <a:ext cx="3505200" cy="1560195"/>
                                </a:xfrm>
                                <a:prstGeom prst="rect">
                                  <a:avLst/>
                                </a:prstGeom>
                                <a:noFill/>
                                <a:ln w="9525">
                                  <a:noFill/>
                                  <a:miter lim="800000"/>
                                  <a:headEnd/>
                                  <a:tailEnd/>
                                </a:ln>
                              </pic:spPr>
                            </pic:pic>
                          </a:graphicData>
                        </a:graphic>
                      </wp:inline>
                    </w:drawing>
                  </w:r>
                </w:p>
              </w:txbxContent>
            </v:textbox>
          </v:shape>
        </w:pict>
      </w: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pPr>
    </w:p>
    <w:p w:rsidR="000E3F18" w:rsidRPr="00AF7D70" w:rsidRDefault="000E3F18" w:rsidP="000E3F18">
      <w:pPr>
        <w:pStyle w:val="NoSpacing"/>
        <w:rPr>
          <w:sz w:val="22"/>
        </w:rPr>
      </w:pPr>
    </w:p>
    <w:p w:rsidR="00707D6C" w:rsidRDefault="00707D6C">
      <w:pPr>
        <w:rPr>
          <w:b/>
          <w:sz w:val="22"/>
        </w:rPr>
      </w:pPr>
      <w:r>
        <w:rPr>
          <w:b/>
          <w:sz w:val="22"/>
        </w:rPr>
        <w:br w:type="page"/>
      </w:r>
    </w:p>
    <w:p w:rsidR="00DE7BEA" w:rsidRPr="00707D6C" w:rsidRDefault="00707D6C" w:rsidP="00DE7BEA">
      <w:pPr>
        <w:pStyle w:val="NoSpacing"/>
        <w:rPr>
          <w:b/>
          <w:sz w:val="22"/>
        </w:rPr>
      </w:pPr>
      <w:r>
        <w:rPr>
          <w:b/>
          <w:sz w:val="22"/>
        </w:rPr>
        <w:lastRenderedPageBreak/>
        <w:t>Plumbing / piping symbols.</w:t>
      </w:r>
    </w:p>
    <w:p w:rsidR="00DE7BEA" w:rsidRPr="00AF7D70" w:rsidRDefault="00DE7BEA" w:rsidP="00DE7BEA">
      <w:pPr>
        <w:pStyle w:val="NoSpacing"/>
        <w:rPr>
          <w:sz w:val="22"/>
        </w:rPr>
      </w:pPr>
      <w:r w:rsidRPr="00AF7D70">
        <w:rPr>
          <w:sz w:val="22"/>
        </w:rPr>
        <w:t xml:space="preserve">Plumbing symbols: The tables below show examples of plumbing symbols used in engineering drawing. </w:t>
      </w:r>
    </w:p>
    <w:p w:rsidR="00DE7BEA" w:rsidRPr="00AF7D70" w:rsidRDefault="006C7F31" w:rsidP="00DE7BEA">
      <w:pPr>
        <w:pStyle w:val="NoSpacing"/>
        <w:rPr>
          <w:sz w:val="22"/>
        </w:rPr>
      </w:pPr>
      <w:r w:rsidRPr="006C7F31">
        <w:rPr>
          <w:sz w:val="22"/>
          <w:lang w:val="en-GB"/>
        </w:rPr>
        <w:pict>
          <v:rect id="_x0000_s1183" style="position:absolute;margin-left:25.15pt;margin-top:6.25pt;width:502.3pt;height:243.95pt;z-index:-251506688;mso-wrap-style:none" stroked="f">
            <v:textbox style="mso-next-textbox:#_x0000_s1183;mso-fit-shape-to-text:t">
              <w:txbxContent>
                <w:p w:rsidR="0054695F" w:rsidRDefault="0054695F" w:rsidP="00DE7BEA">
                  <w:r>
                    <w:rPr>
                      <w:noProof/>
                      <w:lang w:val="af-ZA" w:eastAsia="af-ZA"/>
                    </w:rPr>
                    <w:drawing>
                      <wp:inline distT="0" distB="0" distL="0" distR="0">
                        <wp:extent cx="5259193" cy="2231745"/>
                        <wp:effectExtent l="19050" t="0" r="0" b="0"/>
                        <wp:docPr id="1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a:srcRect/>
                                <a:stretch>
                                  <a:fillRect/>
                                </a:stretch>
                              </pic:blipFill>
                              <pic:spPr bwMode="auto">
                                <a:xfrm>
                                  <a:off x="0" y="0"/>
                                  <a:ext cx="5259011" cy="2231668"/>
                                </a:xfrm>
                                <a:prstGeom prst="rect">
                                  <a:avLst/>
                                </a:prstGeom>
                                <a:noFill/>
                                <a:ln w="9525">
                                  <a:noFill/>
                                  <a:miter lim="800000"/>
                                  <a:headEnd/>
                                  <a:tailEnd/>
                                </a:ln>
                              </pic:spPr>
                            </pic:pic>
                          </a:graphicData>
                        </a:graphic>
                      </wp:inline>
                    </w:drawing>
                  </w:r>
                </w:p>
              </w:txbxContent>
            </v:textbox>
          </v:rect>
        </w:pict>
      </w: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6C7F31" w:rsidP="00DE7BEA">
      <w:pPr>
        <w:pStyle w:val="NoSpacing"/>
        <w:rPr>
          <w:sz w:val="22"/>
        </w:rPr>
      </w:pPr>
      <w:r w:rsidRPr="006C7F31">
        <w:rPr>
          <w:sz w:val="22"/>
          <w:lang w:val="en-GB"/>
        </w:rPr>
        <w:pict>
          <v:rect id="_x0000_s1184" style="position:absolute;margin-left:27pt;margin-top:7.3pt;width:420.95pt;height:339.1pt;z-index:251810816;mso-wrap-style:none" stroked="f">
            <v:textbox style="mso-next-textbox:#_x0000_s1184">
              <w:txbxContent>
                <w:p w:rsidR="0054695F" w:rsidRDefault="0054695F" w:rsidP="00DE7BEA">
                  <w:r>
                    <w:rPr>
                      <w:noProof/>
                      <w:sz w:val="20"/>
                      <w:szCs w:val="20"/>
                      <w:lang w:val="af-ZA" w:eastAsia="af-ZA"/>
                    </w:rPr>
                    <w:drawing>
                      <wp:inline distT="0" distB="0" distL="0" distR="0">
                        <wp:extent cx="5143046" cy="4296271"/>
                        <wp:effectExtent l="19050" t="0" r="454" b="0"/>
                        <wp:docPr id="1113" name="Picture 37" descr="Picture 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078"/>
                                <pic:cNvPicPr>
                                  <a:picLocks noChangeAspect="1" noChangeArrowheads="1"/>
                                </pic:cNvPicPr>
                              </pic:nvPicPr>
                              <pic:blipFill>
                                <a:blip r:embed="rId189"/>
                                <a:srcRect/>
                                <a:stretch>
                                  <a:fillRect/>
                                </a:stretch>
                              </pic:blipFill>
                              <pic:spPr bwMode="auto">
                                <a:xfrm>
                                  <a:off x="0" y="0"/>
                                  <a:ext cx="5144745" cy="4297690"/>
                                </a:xfrm>
                                <a:prstGeom prst="rect">
                                  <a:avLst/>
                                </a:prstGeom>
                                <a:noFill/>
                                <a:ln w="9525">
                                  <a:noFill/>
                                  <a:miter lim="800000"/>
                                  <a:headEnd/>
                                  <a:tailEnd/>
                                </a:ln>
                              </pic:spPr>
                            </pic:pic>
                          </a:graphicData>
                        </a:graphic>
                      </wp:inline>
                    </w:drawing>
                  </w:r>
                </w:p>
              </w:txbxContent>
            </v:textbox>
          </v:rect>
        </w:pict>
      </w: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sz w:val="22"/>
        </w:rPr>
      </w:pPr>
    </w:p>
    <w:p w:rsidR="00DE7BEA" w:rsidRPr="00AF7D70" w:rsidRDefault="00DE7BEA" w:rsidP="00DE7BEA">
      <w:pPr>
        <w:pStyle w:val="NoSpacing"/>
        <w:rPr>
          <w:b/>
          <w:sz w:val="22"/>
        </w:rPr>
      </w:pPr>
    </w:p>
    <w:p w:rsidR="00DE7BEA" w:rsidRPr="00AF7D70" w:rsidRDefault="00DE7BEA" w:rsidP="00DE7BEA">
      <w:pPr>
        <w:pStyle w:val="NoSpacing"/>
        <w:rPr>
          <w:b/>
          <w:sz w:val="22"/>
        </w:rPr>
      </w:pPr>
      <w:r w:rsidRPr="00AF7D70">
        <w:rPr>
          <w:b/>
          <w:sz w:val="22"/>
        </w:rPr>
        <w:t>Evalu</w:t>
      </w:r>
      <w:r w:rsidR="001B1DB9" w:rsidRPr="00AF7D70">
        <w:rPr>
          <w:b/>
          <w:sz w:val="22"/>
        </w:rPr>
        <w:t>ation questions</w:t>
      </w:r>
    </w:p>
    <w:p w:rsidR="00DE7BEA" w:rsidRPr="00AF7D70" w:rsidRDefault="00DE7BEA" w:rsidP="00DE7BEA">
      <w:pPr>
        <w:pStyle w:val="NoSpacing"/>
        <w:rPr>
          <w:sz w:val="22"/>
        </w:rPr>
      </w:pPr>
      <w:r w:rsidRPr="00AF7D70">
        <w:rPr>
          <w:sz w:val="22"/>
        </w:rPr>
        <w:t xml:space="preserve">1. Draw the conventional symbol of the following items: Kitchen sink, Water closet, Shower,Wash hand basin. </w:t>
      </w:r>
    </w:p>
    <w:p w:rsidR="001B1DB9" w:rsidRPr="00AF7D70" w:rsidRDefault="00DE7BEA" w:rsidP="001B1DB9">
      <w:pPr>
        <w:pStyle w:val="NoSpacing"/>
        <w:rPr>
          <w:sz w:val="22"/>
        </w:rPr>
      </w:pPr>
      <w:r w:rsidRPr="00AF7D70">
        <w:rPr>
          <w:sz w:val="22"/>
        </w:rPr>
        <w:t>2. Draw the conventional symbol of the following items:  B</w:t>
      </w:r>
      <w:r w:rsidR="001B1DB9" w:rsidRPr="00AF7D70">
        <w:rPr>
          <w:sz w:val="22"/>
        </w:rPr>
        <w:t>ath tub, Gate valve, Wood</w:t>
      </w:r>
      <w:r w:rsidRPr="00AF7D70">
        <w:rPr>
          <w:sz w:val="22"/>
        </w:rPr>
        <w:t>, Union valve and a reduced</w:t>
      </w:r>
    </w:p>
    <w:p w:rsidR="001B1DB9" w:rsidRPr="00AF7D70" w:rsidRDefault="001B1DB9" w:rsidP="001B1DB9">
      <w:pPr>
        <w:pStyle w:val="NoSpacing"/>
        <w:rPr>
          <w:sz w:val="22"/>
        </w:rPr>
      </w:pPr>
      <w:r w:rsidRPr="00AF7D70">
        <w:rPr>
          <w:sz w:val="22"/>
        </w:rPr>
        <w:t>Elbow, Glass, Rubber.</w:t>
      </w:r>
    </w:p>
    <w:p w:rsidR="00DE7BEA" w:rsidRPr="00AF7D70" w:rsidRDefault="00DE7BEA" w:rsidP="00DE7BEA">
      <w:pPr>
        <w:pStyle w:val="NoSpacing"/>
        <w:rPr>
          <w:b/>
          <w:sz w:val="22"/>
        </w:rPr>
      </w:pPr>
    </w:p>
    <w:p w:rsidR="00DE7BEA" w:rsidRPr="00AF7D70" w:rsidRDefault="00DE7BEA" w:rsidP="00DE7BEA">
      <w:pPr>
        <w:pStyle w:val="NoSpacing"/>
        <w:rPr>
          <w:sz w:val="22"/>
        </w:rPr>
      </w:pPr>
      <w:r w:rsidRPr="00AF7D70">
        <w:rPr>
          <w:b/>
          <w:sz w:val="22"/>
        </w:rPr>
        <w:t>Reading assignments</w:t>
      </w:r>
    </w:p>
    <w:p w:rsidR="00DE7BEA" w:rsidRPr="00AF7D70" w:rsidRDefault="00DE7BEA" w:rsidP="00DE7BEA">
      <w:pPr>
        <w:pStyle w:val="NoSpacing"/>
        <w:rPr>
          <w:sz w:val="22"/>
        </w:rPr>
      </w:pPr>
      <w:r w:rsidRPr="00AF7D70">
        <w:rPr>
          <w:sz w:val="22"/>
        </w:rPr>
        <w:t>Drafting technology by W. Spence pages 541-542, 680.</w:t>
      </w:r>
    </w:p>
    <w:p w:rsidR="00707D6C" w:rsidRDefault="00707D6C" w:rsidP="00DE7BEA">
      <w:pPr>
        <w:pStyle w:val="NoSpacing"/>
        <w:rPr>
          <w:b/>
          <w:sz w:val="22"/>
        </w:rPr>
      </w:pPr>
    </w:p>
    <w:p w:rsidR="00707D6C" w:rsidRDefault="00707D6C">
      <w:pPr>
        <w:rPr>
          <w:b/>
          <w:sz w:val="22"/>
        </w:rPr>
      </w:pPr>
      <w:r>
        <w:rPr>
          <w:b/>
          <w:sz w:val="22"/>
        </w:rPr>
        <w:br w:type="page"/>
      </w:r>
    </w:p>
    <w:p w:rsidR="00DE7BEA" w:rsidRPr="00AF7D70" w:rsidRDefault="00DE7BEA" w:rsidP="00DE7BEA">
      <w:pPr>
        <w:pStyle w:val="NoSpacing"/>
        <w:rPr>
          <w:b/>
          <w:sz w:val="22"/>
        </w:rPr>
      </w:pPr>
      <w:r w:rsidRPr="00AF7D70">
        <w:rPr>
          <w:b/>
          <w:sz w:val="22"/>
        </w:rPr>
        <w:lastRenderedPageBreak/>
        <w:t>Weekend Assignment</w:t>
      </w:r>
    </w:p>
    <w:p w:rsidR="00DE7BEA" w:rsidRPr="00AF7D70" w:rsidRDefault="006C7F31" w:rsidP="00DE7BEA">
      <w:pPr>
        <w:pStyle w:val="NoSpacing"/>
        <w:rPr>
          <w:b/>
          <w:sz w:val="22"/>
        </w:rPr>
      </w:pPr>
      <w:r w:rsidRPr="006C7F31">
        <w:rPr>
          <w:rFonts w:eastAsia="Arial Unicode MS"/>
          <w:b/>
          <w:noProof/>
          <w:sz w:val="22"/>
        </w:rPr>
        <w:pict>
          <v:shape id="_x0000_s1185" type="#_x0000_t202" style="position:absolute;margin-left:156pt;margin-top:12.25pt;width:222.05pt;height:63.8pt;z-index:-251504640;mso-wrap-style:none" stroked="f">
            <v:textbox style="mso-next-textbox:#_x0000_s1185;mso-fit-shape-to-text:t">
              <w:txbxContent>
                <w:p w:rsidR="0054695F" w:rsidRDefault="0054695F" w:rsidP="00DE7BEA">
                  <w:r>
                    <w:rPr>
                      <w:noProof/>
                      <w:lang w:val="af-ZA" w:eastAsia="af-ZA"/>
                    </w:rPr>
                    <w:drawing>
                      <wp:inline distT="0" distB="0" distL="0" distR="0">
                        <wp:extent cx="2617917" cy="718695"/>
                        <wp:effectExtent l="19050" t="0" r="0" b="0"/>
                        <wp:docPr id="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2617099" cy="718471"/>
                                </a:xfrm>
                                <a:prstGeom prst="rect">
                                  <a:avLst/>
                                </a:prstGeom>
                                <a:noFill/>
                                <a:ln w="9525">
                                  <a:noFill/>
                                  <a:miter lim="800000"/>
                                  <a:headEnd/>
                                  <a:tailEnd/>
                                </a:ln>
                              </pic:spPr>
                            </pic:pic>
                          </a:graphicData>
                        </a:graphic>
                      </wp:inline>
                    </w:drawing>
                  </w:r>
                </w:p>
              </w:txbxContent>
            </v:textbox>
          </v:shape>
        </w:pict>
      </w:r>
      <w:r w:rsidR="00DE7BEA" w:rsidRPr="00AF7D70">
        <w:rPr>
          <w:b/>
          <w:sz w:val="22"/>
        </w:rPr>
        <w:t>Objective</w:t>
      </w:r>
    </w:p>
    <w:p w:rsidR="00DE7BEA" w:rsidRPr="00AF7D70" w:rsidRDefault="00DE7BEA" w:rsidP="00DE7BEA">
      <w:pPr>
        <w:pStyle w:val="NoSpacing"/>
        <w:rPr>
          <w:sz w:val="22"/>
        </w:rPr>
      </w:pPr>
      <w:r w:rsidRPr="00AF7D70">
        <w:rPr>
          <w:sz w:val="22"/>
        </w:rPr>
        <w:t xml:space="preserve">1.  Which of the plumbing symbols shown below depicts a water closet?           </w:t>
      </w:r>
    </w:p>
    <w:p w:rsidR="00DE7BEA" w:rsidRPr="00AF7D70" w:rsidRDefault="00DE7BEA" w:rsidP="00DE7BEA">
      <w:pPr>
        <w:pStyle w:val="NoSpacing"/>
        <w:rPr>
          <w:rFonts w:eastAsia="Arial Unicode MS"/>
          <w:b/>
          <w:sz w:val="22"/>
        </w:rPr>
      </w:pPr>
    </w:p>
    <w:p w:rsidR="00DE7BEA" w:rsidRPr="00AF7D70" w:rsidRDefault="00DE7BEA" w:rsidP="00DE7BEA">
      <w:pPr>
        <w:pStyle w:val="NoSpacing"/>
        <w:rPr>
          <w:rFonts w:eastAsia="Arial Unicode MS"/>
          <w:b/>
          <w:sz w:val="22"/>
        </w:rPr>
      </w:pPr>
    </w:p>
    <w:p w:rsidR="00DE7BEA" w:rsidRPr="00AF7D70" w:rsidRDefault="00DE7BEA" w:rsidP="00DE7BEA">
      <w:pPr>
        <w:pStyle w:val="NoSpacing"/>
        <w:rPr>
          <w:rFonts w:eastAsia="Arial Unicode MS"/>
          <w:b/>
          <w:sz w:val="22"/>
        </w:rPr>
      </w:pPr>
    </w:p>
    <w:p w:rsidR="00DE7BEA" w:rsidRPr="00AF7D70" w:rsidRDefault="00DE7BEA" w:rsidP="00DE7BEA">
      <w:pPr>
        <w:pStyle w:val="NoSpacing"/>
        <w:rPr>
          <w:rFonts w:eastAsia="Arial Unicode MS"/>
          <w:b/>
          <w:sz w:val="22"/>
        </w:rPr>
      </w:pPr>
    </w:p>
    <w:p w:rsidR="00D11343" w:rsidRPr="00AF7D70" w:rsidRDefault="006C7F31" w:rsidP="00D11343">
      <w:pPr>
        <w:pStyle w:val="NoSpacing"/>
        <w:rPr>
          <w:sz w:val="22"/>
        </w:rPr>
      </w:pPr>
      <w:r w:rsidRPr="006C7F31">
        <w:rPr>
          <w:noProof/>
          <w:sz w:val="22"/>
        </w:rPr>
        <w:pict>
          <v:shape id="_x0000_s1193" type="#_x0000_t202" style="position:absolute;margin-left:151.4pt;margin-top:11.05pt;width:109.35pt;height:46.65pt;z-index:-251494400;mso-wrap-style:none" stroked="f">
            <v:textbox style="mso-next-textbox:#_x0000_s1193;mso-fit-shape-to-text:t">
              <w:txbxContent>
                <w:p w:rsidR="0054695F" w:rsidRDefault="0054695F" w:rsidP="00D11343">
                  <w:r>
                    <w:rPr>
                      <w:noProof/>
                      <w:lang w:val="af-ZA" w:eastAsia="af-ZA"/>
                    </w:rPr>
                    <w:drawing>
                      <wp:inline distT="0" distB="0" distL="0" distR="0">
                        <wp:extent cx="1186362" cy="500839"/>
                        <wp:effectExtent l="19050" t="0" r="0" b="0"/>
                        <wp:docPr id="1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1187108" cy="501154"/>
                                </a:xfrm>
                                <a:prstGeom prst="rect">
                                  <a:avLst/>
                                </a:prstGeom>
                                <a:noFill/>
                                <a:ln w="9525">
                                  <a:noFill/>
                                  <a:miter lim="800000"/>
                                  <a:headEnd/>
                                  <a:tailEnd/>
                                </a:ln>
                              </pic:spPr>
                            </pic:pic>
                          </a:graphicData>
                        </a:graphic>
                      </wp:inline>
                    </w:drawing>
                  </w:r>
                </w:p>
              </w:txbxContent>
            </v:textbox>
          </v:shape>
        </w:pict>
      </w:r>
      <w:r w:rsidR="000E36E4" w:rsidRPr="00AF7D70">
        <w:rPr>
          <w:sz w:val="22"/>
        </w:rPr>
        <w:t>2</w:t>
      </w:r>
      <w:r w:rsidR="00D11343" w:rsidRPr="00AF7D70">
        <w:rPr>
          <w:sz w:val="22"/>
        </w:rPr>
        <w:t xml:space="preserve">.  What is the name given to the electrical symbols shown below?  A.  Colour meter.  B.  Distribution box.  Fuse box.  </w:t>
      </w:r>
    </w:p>
    <w:p w:rsidR="00D11343" w:rsidRPr="00AF7D70" w:rsidRDefault="00D11343" w:rsidP="00D11343">
      <w:pPr>
        <w:pStyle w:val="NoSpacing"/>
        <w:rPr>
          <w:sz w:val="22"/>
        </w:rPr>
      </w:pPr>
      <w:r w:rsidRPr="00AF7D70">
        <w:rPr>
          <w:sz w:val="22"/>
        </w:rPr>
        <w:t xml:space="preserve">     B.  Resistance box.</w:t>
      </w:r>
    </w:p>
    <w:p w:rsidR="00D11343" w:rsidRPr="00AF7D70" w:rsidRDefault="00D11343" w:rsidP="00D11343">
      <w:pPr>
        <w:pStyle w:val="NoSpacing"/>
        <w:rPr>
          <w:sz w:val="22"/>
        </w:rPr>
      </w:pPr>
    </w:p>
    <w:p w:rsidR="00D11343" w:rsidRPr="00AF7D70" w:rsidRDefault="00D11343" w:rsidP="00D11343">
      <w:pPr>
        <w:pStyle w:val="NoSpacing"/>
        <w:rPr>
          <w:sz w:val="22"/>
        </w:rPr>
      </w:pPr>
    </w:p>
    <w:p w:rsidR="00D11343" w:rsidRPr="00AF7D70" w:rsidRDefault="000E36E4" w:rsidP="00D11343">
      <w:pPr>
        <w:pStyle w:val="NoSpacing"/>
        <w:rPr>
          <w:sz w:val="22"/>
        </w:rPr>
      </w:pPr>
      <w:r w:rsidRPr="00AF7D70">
        <w:rPr>
          <w:sz w:val="22"/>
        </w:rPr>
        <w:t>3</w:t>
      </w:r>
      <w:r w:rsidR="00D11343" w:rsidRPr="00AF7D70">
        <w:rPr>
          <w:sz w:val="22"/>
        </w:rPr>
        <w:t>.  The electrical symbol shown below is called  A.  capacitor.  B.  transistor.  C.  diode.  D.  triode.</w:t>
      </w:r>
    </w:p>
    <w:p w:rsidR="00D11343" w:rsidRPr="00AF7D70" w:rsidRDefault="006C7F31" w:rsidP="00D11343">
      <w:pPr>
        <w:pStyle w:val="NoSpacing"/>
        <w:rPr>
          <w:sz w:val="22"/>
        </w:rPr>
      </w:pPr>
      <w:r w:rsidRPr="006C7F31">
        <w:rPr>
          <w:noProof/>
          <w:sz w:val="22"/>
        </w:rPr>
        <w:pict>
          <v:shape id="_x0000_s1194" type="#_x0000_t202" style="position:absolute;margin-left:161.7pt;margin-top:4.8pt;width:143.45pt;height:76pt;z-index:-251493376;mso-wrap-style:none" stroked="f">
            <v:textbox style="mso-next-textbox:#_x0000_s1194;mso-fit-shape-to-text:t">
              <w:txbxContent>
                <w:p w:rsidR="0054695F" w:rsidRDefault="0054695F" w:rsidP="00D11343">
                  <w:r>
                    <w:rPr>
                      <w:noProof/>
                      <w:lang w:val="af-ZA" w:eastAsia="af-ZA"/>
                    </w:rPr>
                    <w:drawing>
                      <wp:inline distT="0" distB="0" distL="0" distR="0">
                        <wp:extent cx="1078813" cy="890864"/>
                        <wp:effectExtent l="19050" t="0" r="7037" b="0"/>
                        <wp:docPr id="1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srcRect/>
                                <a:stretch>
                                  <a:fillRect/>
                                </a:stretch>
                              </pic:blipFill>
                              <pic:spPr bwMode="auto">
                                <a:xfrm>
                                  <a:off x="0" y="0"/>
                                  <a:ext cx="1078667" cy="890743"/>
                                </a:xfrm>
                                <a:prstGeom prst="rect">
                                  <a:avLst/>
                                </a:prstGeom>
                                <a:noFill/>
                                <a:ln w="9525">
                                  <a:noFill/>
                                  <a:miter lim="800000"/>
                                  <a:headEnd/>
                                  <a:tailEnd/>
                                </a:ln>
                              </pic:spPr>
                            </pic:pic>
                          </a:graphicData>
                        </a:graphic>
                      </wp:inline>
                    </w:drawing>
                  </w:r>
                </w:p>
              </w:txbxContent>
            </v:textbox>
          </v:shape>
        </w:pict>
      </w:r>
    </w:p>
    <w:p w:rsidR="00D11343" w:rsidRPr="00AF7D70" w:rsidRDefault="00D11343" w:rsidP="00D11343">
      <w:pPr>
        <w:pStyle w:val="NoSpacing"/>
        <w:rPr>
          <w:sz w:val="22"/>
        </w:rPr>
      </w:pPr>
    </w:p>
    <w:p w:rsidR="00D11343" w:rsidRPr="00AF7D70" w:rsidRDefault="00D11343" w:rsidP="00D11343">
      <w:pPr>
        <w:pStyle w:val="NoSpacing"/>
        <w:rPr>
          <w:sz w:val="22"/>
        </w:rPr>
      </w:pPr>
    </w:p>
    <w:p w:rsidR="00D11343" w:rsidRPr="00AF7D70" w:rsidRDefault="00D11343" w:rsidP="00D11343">
      <w:pPr>
        <w:pStyle w:val="NoSpacing"/>
        <w:rPr>
          <w:sz w:val="22"/>
        </w:rPr>
      </w:pPr>
    </w:p>
    <w:p w:rsidR="00D11343" w:rsidRPr="00AF7D70" w:rsidRDefault="00D11343" w:rsidP="00D11343">
      <w:pPr>
        <w:pStyle w:val="NoSpacing"/>
        <w:rPr>
          <w:sz w:val="22"/>
        </w:rPr>
      </w:pPr>
    </w:p>
    <w:p w:rsidR="00D11343" w:rsidRPr="00AF7D70" w:rsidRDefault="00D11343" w:rsidP="00D11343">
      <w:pPr>
        <w:pStyle w:val="NoSpacing"/>
        <w:rPr>
          <w:sz w:val="22"/>
        </w:rPr>
      </w:pPr>
    </w:p>
    <w:p w:rsidR="00D11343" w:rsidRPr="00AF7D70" w:rsidRDefault="00D11343" w:rsidP="00D11343">
      <w:pPr>
        <w:pStyle w:val="NoSpacing"/>
        <w:rPr>
          <w:sz w:val="22"/>
        </w:rPr>
      </w:pPr>
      <w:r w:rsidRPr="00AF7D70">
        <w:rPr>
          <w:sz w:val="22"/>
        </w:rPr>
        <w:t>3.  Which of the following conventional symbols of electrical components represents a variable resistor?</w:t>
      </w:r>
    </w:p>
    <w:p w:rsidR="00D11343" w:rsidRPr="00AF7D70" w:rsidRDefault="005D5745" w:rsidP="00D11343">
      <w:pPr>
        <w:pStyle w:val="NoSpacing"/>
        <w:rPr>
          <w:sz w:val="22"/>
        </w:rPr>
      </w:pPr>
      <w:r w:rsidRPr="00AF7D70">
        <w:rPr>
          <w:sz w:val="22"/>
        </w:rPr>
        <w:t>4</w:t>
      </w:r>
      <w:r w:rsidR="00D11343" w:rsidRPr="00AF7D70">
        <w:rPr>
          <w:sz w:val="22"/>
        </w:rPr>
        <w:t>.  The electrical circuit below shows  A.  resistor, bell and switch.  B.  switch, capacitor and bell.  C.  bell, transformer</w:t>
      </w:r>
    </w:p>
    <w:p w:rsidR="00D11343" w:rsidRPr="00AF7D70" w:rsidRDefault="006C7F31" w:rsidP="00D11343">
      <w:pPr>
        <w:pStyle w:val="NoSpacing"/>
        <w:rPr>
          <w:sz w:val="22"/>
        </w:rPr>
      </w:pPr>
      <w:r w:rsidRPr="006C7F31">
        <w:rPr>
          <w:noProof/>
          <w:sz w:val="22"/>
        </w:rPr>
        <w:pict>
          <v:shape id="_x0000_s1191" type="#_x0000_t202" style="position:absolute;margin-left:161.7pt;margin-top:6.7pt;width:161.9pt;height:93.3pt;z-index:-251497472;mso-wrap-style:none" stroked="f">
            <v:textbox style="mso-next-textbox:#_x0000_s1191;mso-fit-shape-to-text:t">
              <w:txbxContent>
                <w:p w:rsidR="0054695F" w:rsidRDefault="0054695F" w:rsidP="00D11343">
                  <w:r>
                    <w:rPr>
                      <w:noProof/>
                      <w:lang w:val="af-ZA" w:eastAsia="af-ZA"/>
                    </w:rPr>
                    <w:drawing>
                      <wp:inline distT="0" distB="0" distL="0" distR="0">
                        <wp:extent cx="1496394" cy="882397"/>
                        <wp:effectExtent l="19050" t="0" r="8556" b="0"/>
                        <wp:docPr id="1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srcRect/>
                                <a:stretch>
                                  <a:fillRect/>
                                </a:stretch>
                              </pic:blipFill>
                              <pic:spPr bwMode="auto">
                                <a:xfrm>
                                  <a:off x="0" y="0"/>
                                  <a:ext cx="1497956" cy="883318"/>
                                </a:xfrm>
                                <a:prstGeom prst="rect">
                                  <a:avLst/>
                                </a:prstGeom>
                                <a:noFill/>
                                <a:ln w="9525">
                                  <a:noFill/>
                                  <a:miter lim="800000"/>
                                  <a:headEnd/>
                                  <a:tailEnd/>
                                </a:ln>
                              </pic:spPr>
                            </pic:pic>
                          </a:graphicData>
                        </a:graphic>
                      </wp:inline>
                    </w:drawing>
                  </w:r>
                </w:p>
              </w:txbxContent>
            </v:textbox>
          </v:shape>
        </w:pict>
      </w:r>
      <w:r w:rsidR="00D11343" w:rsidRPr="00AF7D70">
        <w:rPr>
          <w:sz w:val="22"/>
        </w:rPr>
        <w:t>and earth.  D.  earth, battery and switch.</w:t>
      </w:r>
    </w:p>
    <w:p w:rsidR="00D11343" w:rsidRPr="00AF7D70" w:rsidRDefault="00D11343" w:rsidP="00D11343">
      <w:pPr>
        <w:pStyle w:val="NoSpacing"/>
        <w:rPr>
          <w:sz w:val="22"/>
        </w:rPr>
      </w:pPr>
    </w:p>
    <w:p w:rsidR="00D11343" w:rsidRPr="00AF7D70" w:rsidRDefault="00D11343" w:rsidP="00D11343">
      <w:pPr>
        <w:pStyle w:val="NoSpacing"/>
        <w:rPr>
          <w:sz w:val="22"/>
        </w:rPr>
      </w:pPr>
    </w:p>
    <w:p w:rsidR="00D11343" w:rsidRPr="00AF7D70" w:rsidRDefault="00D11343" w:rsidP="00D11343">
      <w:pPr>
        <w:pStyle w:val="NoSpacing"/>
        <w:rPr>
          <w:sz w:val="22"/>
        </w:rPr>
      </w:pPr>
    </w:p>
    <w:p w:rsidR="00D11343" w:rsidRPr="00AF7D70" w:rsidRDefault="00D11343" w:rsidP="00D11343">
      <w:pPr>
        <w:pStyle w:val="NoSpacing"/>
        <w:rPr>
          <w:sz w:val="22"/>
        </w:rPr>
      </w:pPr>
    </w:p>
    <w:p w:rsidR="00D11343" w:rsidRPr="00AF7D70" w:rsidRDefault="00D11343" w:rsidP="00D11343">
      <w:pPr>
        <w:pStyle w:val="NoSpacing"/>
        <w:rPr>
          <w:sz w:val="22"/>
        </w:rPr>
      </w:pPr>
    </w:p>
    <w:p w:rsidR="00D11343" w:rsidRPr="00AF7D70" w:rsidRDefault="005D5745" w:rsidP="00D11343">
      <w:pPr>
        <w:pStyle w:val="NoSpacing"/>
        <w:rPr>
          <w:sz w:val="22"/>
        </w:rPr>
      </w:pPr>
      <w:r w:rsidRPr="00AF7D70">
        <w:rPr>
          <w:sz w:val="22"/>
        </w:rPr>
        <w:t>5.  What is the name of the symbol shown below</w:t>
      </w:r>
      <w:r w:rsidR="00D11343" w:rsidRPr="00AF7D70">
        <w:rPr>
          <w:sz w:val="22"/>
        </w:rPr>
        <w:t>?</w:t>
      </w:r>
    </w:p>
    <w:p w:rsidR="00D11343" w:rsidRPr="00AF7D70" w:rsidRDefault="006C7F31" w:rsidP="00D11343">
      <w:pPr>
        <w:pStyle w:val="NoSpacing"/>
        <w:rPr>
          <w:sz w:val="22"/>
        </w:rPr>
      </w:pPr>
      <w:r w:rsidRPr="006C7F31">
        <w:rPr>
          <w:noProof/>
          <w:sz w:val="22"/>
        </w:rPr>
        <w:pict>
          <v:shape id="_x0000_s1195" type="#_x0000_t202" style="position:absolute;margin-left:189.25pt;margin-top:2.6pt;width:81.2pt;height:59.15pt;z-index:-251492352;mso-wrap-style:none" stroked="f">
            <v:textbox style="mso-next-textbox:#_x0000_s1195">
              <w:txbxContent>
                <w:p w:rsidR="0054695F" w:rsidRDefault="0054695F">
                  <w:r>
                    <w:rPr>
                      <w:noProof/>
                      <w:lang w:val="af-ZA" w:eastAsia="af-ZA"/>
                    </w:rPr>
                    <w:drawing>
                      <wp:inline distT="0" distB="0" distL="0" distR="0">
                        <wp:extent cx="812800" cy="671830"/>
                        <wp:effectExtent l="19050" t="0" r="6350" b="0"/>
                        <wp:docPr id="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srcRect/>
                                <a:stretch>
                                  <a:fillRect/>
                                </a:stretch>
                              </pic:blipFill>
                              <pic:spPr bwMode="auto">
                                <a:xfrm>
                                  <a:off x="0" y="0"/>
                                  <a:ext cx="812800" cy="671830"/>
                                </a:xfrm>
                                <a:prstGeom prst="rect">
                                  <a:avLst/>
                                </a:prstGeom>
                                <a:noFill/>
                                <a:ln w="9525">
                                  <a:noFill/>
                                  <a:miter lim="800000"/>
                                  <a:headEnd/>
                                  <a:tailEnd/>
                                </a:ln>
                              </pic:spPr>
                            </pic:pic>
                          </a:graphicData>
                        </a:graphic>
                      </wp:inline>
                    </w:drawing>
                  </w:r>
                </w:p>
              </w:txbxContent>
            </v:textbox>
          </v:shape>
        </w:pict>
      </w:r>
    </w:p>
    <w:p w:rsidR="00D11343" w:rsidRPr="00AF7D70" w:rsidRDefault="00D11343" w:rsidP="00D11343">
      <w:pPr>
        <w:pStyle w:val="NoSpacing"/>
        <w:rPr>
          <w:sz w:val="22"/>
        </w:rPr>
      </w:pPr>
    </w:p>
    <w:p w:rsidR="00D11343" w:rsidRPr="00AF7D70" w:rsidRDefault="00D11343" w:rsidP="00D11343">
      <w:pPr>
        <w:pStyle w:val="NoSpacing"/>
        <w:rPr>
          <w:sz w:val="22"/>
        </w:rPr>
      </w:pPr>
    </w:p>
    <w:p w:rsidR="005D5745" w:rsidRPr="00AF7D70" w:rsidRDefault="005D5745" w:rsidP="00D11343">
      <w:pPr>
        <w:pStyle w:val="NoSpacing"/>
        <w:rPr>
          <w:b/>
          <w:sz w:val="22"/>
        </w:rPr>
      </w:pPr>
    </w:p>
    <w:p w:rsidR="005F1B5C" w:rsidRPr="00AF7D70" w:rsidRDefault="005F1B5C" w:rsidP="00D11343">
      <w:pPr>
        <w:pStyle w:val="NoSpacing"/>
        <w:rPr>
          <w:b/>
          <w:sz w:val="22"/>
        </w:rPr>
      </w:pPr>
    </w:p>
    <w:p w:rsidR="00D11343" w:rsidRPr="00AF7D70" w:rsidRDefault="00D11343" w:rsidP="00D11343">
      <w:pPr>
        <w:pStyle w:val="NoSpacing"/>
        <w:rPr>
          <w:sz w:val="22"/>
        </w:rPr>
      </w:pPr>
      <w:r w:rsidRPr="00AF7D70">
        <w:rPr>
          <w:b/>
          <w:sz w:val="22"/>
        </w:rPr>
        <w:t>Theory</w:t>
      </w:r>
    </w:p>
    <w:p w:rsidR="00D11343" w:rsidRPr="00AF7D70" w:rsidRDefault="00D11343" w:rsidP="00D11343">
      <w:pPr>
        <w:pStyle w:val="NoSpacing"/>
        <w:rPr>
          <w:sz w:val="22"/>
        </w:rPr>
      </w:pPr>
      <w:r w:rsidRPr="00AF7D70">
        <w:rPr>
          <w:sz w:val="22"/>
        </w:rPr>
        <w:t>1.  Sketch the diagram of the following electrical components:  Lightening arrester,  Transformer, Fuse box</w:t>
      </w:r>
    </w:p>
    <w:p w:rsidR="005F1B5C" w:rsidRPr="00AF7D70" w:rsidRDefault="005F1B5C" w:rsidP="005F1B5C">
      <w:pPr>
        <w:pStyle w:val="NoSpacing"/>
        <w:rPr>
          <w:sz w:val="22"/>
        </w:rPr>
      </w:pPr>
      <w:r w:rsidRPr="00AF7D70">
        <w:rPr>
          <w:rFonts w:eastAsia="Arial Unicode MS"/>
          <w:sz w:val="22"/>
        </w:rPr>
        <w:t xml:space="preserve">2.  </w:t>
      </w:r>
      <w:r w:rsidRPr="00AF7D70">
        <w:rPr>
          <w:sz w:val="22"/>
        </w:rPr>
        <w:t xml:space="preserve">Draw the conventional symbol of the following items: Kitchen sink, Water closet, Shower and Wash hand basin. </w:t>
      </w:r>
    </w:p>
    <w:p w:rsidR="00DE7BEA" w:rsidRPr="00AF7D70" w:rsidRDefault="00DE7BEA" w:rsidP="00DE7BEA">
      <w:pPr>
        <w:pStyle w:val="NoSpacing"/>
        <w:rPr>
          <w:sz w:val="22"/>
        </w:rPr>
      </w:pPr>
    </w:p>
    <w:p w:rsidR="0006047C" w:rsidRPr="00AF7D70" w:rsidRDefault="0006047C" w:rsidP="00DE7BEA">
      <w:pPr>
        <w:pStyle w:val="NoSpacing"/>
        <w:rPr>
          <w:b/>
          <w:sz w:val="22"/>
        </w:rPr>
      </w:pPr>
    </w:p>
    <w:p w:rsidR="0006047C" w:rsidRPr="00AF7D70" w:rsidRDefault="0006047C" w:rsidP="00DE7BEA">
      <w:pPr>
        <w:pStyle w:val="NoSpacing"/>
        <w:rPr>
          <w:rFonts w:eastAsia="Arial Unicode MS"/>
          <w:b/>
          <w:sz w:val="22"/>
        </w:rPr>
      </w:pPr>
      <w:r w:rsidRPr="00AF7D70">
        <w:rPr>
          <w:b/>
          <w:sz w:val="22"/>
        </w:rPr>
        <w:t>OTHERS</w:t>
      </w:r>
    </w:p>
    <w:p w:rsidR="000E3F18" w:rsidRPr="00AF7D70" w:rsidRDefault="000E3F18" w:rsidP="000E3F18">
      <w:pPr>
        <w:pStyle w:val="NoSpacing"/>
        <w:rPr>
          <w:b/>
          <w:sz w:val="22"/>
        </w:rPr>
      </w:pPr>
    </w:p>
    <w:p w:rsidR="00444721" w:rsidRPr="00AF7D70" w:rsidRDefault="006C7F31" w:rsidP="00AC45FB">
      <w:pPr>
        <w:pStyle w:val="NoSpacing"/>
        <w:rPr>
          <w:b/>
          <w:sz w:val="28"/>
          <w:szCs w:val="28"/>
        </w:rPr>
      </w:pPr>
      <w:r w:rsidRPr="006C7F31">
        <w:rPr>
          <w:noProof/>
          <w:lang w:val="en-GB"/>
        </w:rPr>
        <w:pict>
          <v:rect id="_x0000_s1112" style="position:absolute;margin-left:21.7pt;margin-top:2.6pt;width:97.45pt;height:95.75pt;z-index:-251573248;mso-wrap-style:none" stroked="f">
            <v:textbox style="mso-next-textbox:#_x0000_s1112;mso-fit-shape-to-text:t">
              <w:txbxContent>
                <w:p w:rsidR="0054695F" w:rsidRDefault="0054695F" w:rsidP="00444721">
                  <w:r>
                    <w:rPr>
                      <w:noProof/>
                      <w:lang w:val="af-ZA" w:eastAsia="af-ZA"/>
                    </w:rPr>
                    <w:drawing>
                      <wp:inline distT="0" distB="0" distL="0" distR="0">
                        <wp:extent cx="1035089" cy="1124857"/>
                        <wp:effectExtent l="19050" t="0" r="0" b="0"/>
                        <wp:docPr id="111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5"/>
                                <a:srcRect/>
                                <a:stretch>
                                  <a:fillRect/>
                                </a:stretch>
                              </pic:blipFill>
                              <pic:spPr bwMode="auto">
                                <a:xfrm>
                                  <a:off x="0" y="0"/>
                                  <a:ext cx="1035038" cy="1124801"/>
                                </a:xfrm>
                                <a:prstGeom prst="rect">
                                  <a:avLst/>
                                </a:prstGeom>
                                <a:noFill/>
                                <a:ln w="9525">
                                  <a:noFill/>
                                  <a:miter lim="800000"/>
                                  <a:headEnd/>
                                  <a:tailEnd/>
                                </a:ln>
                              </pic:spPr>
                            </pic:pic>
                          </a:graphicData>
                        </a:graphic>
                      </wp:inline>
                    </w:drawing>
                  </w:r>
                </w:p>
              </w:txbxContent>
            </v:textbox>
          </v:rect>
        </w:pict>
      </w:r>
    </w:p>
    <w:p w:rsidR="00444721" w:rsidRPr="00AF7D70" w:rsidRDefault="006C7F31" w:rsidP="00AC45FB">
      <w:pPr>
        <w:pStyle w:val="NoSpacing"/>
      </w:pPr>
      <w:r w:rsidRPr="006C7F31">
        <w:rPr>
          <w:noProof/>
          <w:lang w:val="en-GB"/>
        </w:rPr>
        <w:pict>
          <v:rect id="_x0000_s1114" style="position:absolute;margin-left:128.75pt;margin-top:.95pt;width:148.95pt;height:75.75pt;z-index:-251571200" stroked="f">
            <v:textbox style="mso-next-textbox:#_x0000_s1114;mso-fit-shape-to-text:t">
              <w:txbxContent>
                <w:p w:rsidR="0054695F" w:rsidRDefault="0054695F" w:rsidP="00444721">
                  <w:r>
                    <w:rPr>
                      <w:noProof/>
                      <w:lang w:val="af-ZA" w:eastAsia="af-ZA"/>
                    </w:rPr>
                    <w:drawing>
                      <wp:inline distT="0" distB="0" distL="0" distR="0">
                        <wp:extent cx="1634846" cy="870858"/>
                        <wp:effectExtent l="19050" t="0" r="3454" b="0"/>
                        <wp:docPr id="11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a:srcRect/>
                                <a:stretch>
                                  <a:fillRect/>
                                </a:stretch>
                              </pic:blipFill>
                              <pic:spPr bwMode="auto">
                                <a:xfrm>
                                  <a:off x="0" y="0"/>
                                  <a:ext cx="1637775" cy="872418"/>
                                </a:xfrm>
                                <a:prstGeom prst="rect">
                                  <a:avLst/>
                                </a:prstGeom>
                                <a:noFill/>
                                <a:ln w="9525">
                                  <a:noFill/>
                                  <a:miter lim="800000"/>
                                  <a:headEnd/>
                                  <a:tailEnd/>
                                </a:ln>
                              </pic:spPr>
                            </pic:pic>
                          </a:graphicData>
                        </a:graphic>
                      </wp:inline>
                    </w:drawing>
                  </w:r>
                </w:p>
              </w:txbxContent>
            </v:textbox>
          </v:rect>
        </w:pict>
      </w:r>
      <w:r w:rsidRPr="006C7F31">
        <w:rPr>
          <w:noProof/>
          <w:lang w:val="en-GB"/>
        </w:rPr>
        <w:pict>
          <v:rect id="_x0000_s1115" style="position:absolute;margin-left:402.8pt;margin-top:6.1pt;width:99.95pt;height:87.75pt;z-index:-251570176;mso-wrap-style:none" stroked="f">
            <v:textbox style="mso-next-textbox:#_x0000_s1115;mso-fit-shape-to-text:t">
              <w:txbxContent>
                <w:p w:rsidR="0054695F" w:rsidRDefault="0054695F" w:rsidP="00444721">
                  <w:r>
                    <w:rPr>
                      <w:noProof/>
                      <w:lang w:val="af-ZA" w:eastAsia="af-ZA"/>
                    </w:rPr>
                    <w:drawing>
                      <wp:inline distT="0" distB="0" distL="0" distR="0">
                        <wp:extent cx="1059431" cy="1023257"/>
                        <wp:effectExtent l="19050" t="0" r="7369" b="0"/>
                        <wp:docPr id="112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7"/>
                                <a:srcRect/>
                                <a:stretch>
                                  <a:fillRect/>
                                </a:stretch>
                              </pic:blipFill>
                              <pic:spPr bwMode="auto">
                                <a:xfrm>
                                  <a:off x="0" y="0"/>
                                  <a:ext cx="1061694" cy="1025443"/>
                                </a:xfrm>
                                <a:prstGeom prst="rect">
                                  <a:avLst/>
                                </a:prstGeom>
                                <a:noFill/>
                                <a:ln w="9525">
                                  <a:noFill/>
                                  <a:miter lim="800000"/>
                                  <a:headEnd/>
                                  <a:tailEnd/>
                                </a:ln>
                              </pic:spPr>
                            </pic:pic>
                          </a:graphicData>
                        </a:graphic>
                      </wp:inline>
                    </w:drawing>
                  </w:r>
                </w:p>
              </w:txbxContent>
            </v:textbox>
          </v:rect>
        </w:pict>
      </w:r>
      <w:r w:rsidRPr="006C7F31">
        <w:rPr>
          <w:noProof/>
          <w:lang w:val="en-GB"/>
        </w:rPr>
        <w:pict>
          <v:rect id="_x0000_s1113" style="position:absolute;margin-left:274.25pt;margin-top:11.05pt;width:123.95pt;height:75.2pt;z-index:-251572224;mso-wrap-style:none" stroked="f">
            <v:textbox style="mso-next-textbox:#_x0000_s1113;mso-fit-shape-to-text:t">
              <w:txbxContent>
                <w:p w:rsidR="0054695F" w:rsidRDefault="0054695F" w:rsidP="00444721">
                  <w:r>
                    <w:rPr>
                      <w:noProof/>
                      <w:lang w:val="af-ZA" w:eastAsia="af-ZA"/>
                    </w:rPr>
                    <w:drawing>
                      <wp:inline distT="0" distB="0" distL="0" distR="0">
                        <wp:extent cx="1364497" cy="863600"/>
                        <wp:effectExtent l="19050" t="0" r="7103" b="0"/>
                        <wp:docPr id="11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8"/>
                                <a:srcRect/>
                                <a:stretch>
                                  <a:fillRect/>
                                </a:stretch>
                              </pic:blipFill>
                              <pic:spPr bwMode="auto">
                                <a:xfrm>
                                  <a:off x="0" y="0"/>
                                  <a:ext cx="1371824" cy="868237"/>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r w:rsidRPr="00AF7D70">
        <w:tab/>
      </w:r>
    </w:p>
    <w:p w:rsidR="00444721" w:rsidRPr="00AF7D70" w:rsidRDefault="00444721" w:rsidP="00AC45FB">
      <w:pPr>
        <w:pStyle w:val="NoSpacing"/>
      </w:pPr>
    </w:p>
    <w:p w:rsidR="00707D6C" w:rsidRDefault="00707D6C">
      <w:r>
        <w:br w:type="page"/>
      </w:r>
    </w:p>
    <w:p w:rsidR="00444721" w:rsidRPr="00AF7D70" w:rsidRDefault="006C7F31" w:rsidP="00AC45FB">
      <w:pPr>
        <w:pStyle w:val="NoSpacing"/>
      </w:pPr>
      <w:r w:rsidRPr="006C7F31">
        <w:rPr>
          <w:lang w:val="en-GB"/>
        </w:rPr>
        <w:lastRenderedPageBreak/>
        <w:pict>
          <v:rect id="_x0000_s1129" style="position:absolute;margin-left:383.5pt;margin-top:7.3pt;width:143.45pt;height:86.15pt;z-index:251760640;mso-wrap-style:none" stroked="f">
            <v:textbox style="mso-next-textbox:#_x0000_s1129">
              <w:txbxContent>
                <w:p w:rsidR="0054695F" w:rsidRDefault="0054695F" w:rsidP="00444721">
                  <w:r>
                    <w:rPr>
                      <w:noProof/>
                      <w:sz w:val="20"/>
                      <w:szCs w:val="20"/>
                      <w:lang w:val="af-ZA" w:eastAsia="af-ZA"/>
                    </w:rPr>
                    <w:drawing>
                      <wp:inline distT="0" distB="0" distL="0" distR="0">
                        <wp:extent cx="1619250" cy="1123950"/>
                        <wp:effectExtent l="19050" t="0" r="0" b="0"/>
                        <wp:docPr id="1123" name="Picture 64" descr="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icture 519"/>
                                <pic:cNvPicPr>
                                  <a:picLocks noChangeAspect="1" noChangeArrowheads="1"/>
                                </pic:cNvPicPr>
                              </pic:nvPicPr>
                              <pic:blipFill>
                                <a:blip r:embed="rId199"/>
                                <a:srcRect/>
                                <a:stretch>
                                  <a:fillRect/>
                                </a:stretch>
                              </pic:blipFill>
                              <pic:spPr bwMode="auto">
                                <a:xfrm>
                                  <a:off x="0" y="0"/>
                                  <a:ext cx="1619250" cy="1123950"/>
                                </a:xfrm>
                                <a:prstGeom prst="rect">
                                  <a:avLst/>
                                </a:prstGeom>
                                <a:noFill/>
                                <a:ln w="9525">
                                  <a:noFill/>
                                  <a:miter lim="800000"/>
                                  <a:headEnd/>
                                  <a:tailEnd/>
                                </a:ln>
                              </pic:spPr>
                            </pic:pic>
                          </a:graphicData>
                        </a:graphic>
                      </wp:inline>
                    </w:drawing>
                  </w:r>
                </w:p>
              </w:txbxContent>
            </v:textbox>
          </v:rect>
        </w:pict>
      </w:r>
      <w:r w:rsidRPr="006C7F31">
        <w:rPr>
          <w:lang w:val="en-GB"/>
        </w:rPr>
        <w:pict>
          <v:rect id="_x0000_s1130" style="position:absolute;margin-left:242.9pt;margin-top:7.3pt;width:120.85pt;height:75.45pt;z-index:251761664" stroked="f">
            <v:textbox style="mso-next-textbox:#_x0000_s1130;mso-fit-shape-to-text:t">
              <w:txbxContent>
                <w:p w:rsidR="0054695F" w:rsidRDefault="0054695F" w:rsidP="00444721">
                  <w:r>
                    <w:rPr>
                      <w:noProof/>
                      <w:sz w:val="20"/>
                      <w:szCs w:val="20"/>
                      <w:lang w:val="af-ZA" w:eastAsia="af-ZA"/>
                    </w:rPr>
                    <w:drawing>
                      <wp:inline distT="0" distB="0" distL="0" distR="0">
                        <wp:extent cx="1343025" cy="866775"/>
                        <wp:effectExtent l="19050" t="0" r="9525" b="0"/>
                        <wp:docPr id="11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0"/>
                                <a:srcRect/>
                                <a:stretch>
                                  <a:fillRect/>
                                </a:stretch>
                              </pic:blipFill>
                              <pic:spPr bwMode="auto">
                                <a:xfrm>
                                  <a:off x="0" y="0"/>
                                  <a:ext cx="1343025" cy="866775"/>
                                </a:xfrm>
                                <a:prstGeom prst="rect">
                                  <a:avLst/>
                                </a:prstGeom>
                                <a:noFill/>
                                <a:ln w="9525">
                                  <a:noFill/>
                                  <a:miter lim="800000"/>
                                  <a:headEnd/>
                                  <a:tailEnd/>
                                </a:ln>
                              </pic:spPr>
                            </pic:pic>
                          </a:graphicData>
                        </a:graphic>
                      </wp:inline>
                    </w:drawing>
                  </w:r>
                </w:p>
              </w:txbxContent>
            </v:textbox>
          </v:rect>
        </w:pict>
      </w:r>
      <w:r w:rsidRPr="006C7F31">
        <w:rPr>
          <w:noProof/>
          <w:lang w:val="en-GB"/>
        </w:rPr>
        <w:pict>
          <v:rect id="_x0000_s1116" style="position:absolute;margin-left:16.55pt;margin-top:2.2pt;width:185.45pt;height:90.05pt;z-index:-251569152;mso-wrap-style:none" stroked="f">
            <v:textbox style="mso-next-textbox:#_x0000_s1116;mso-fit-shape-to-text:t">
              <w:txbxContent>
                <w:p w:rsidR="0054695F" w:rsidRDefault="0054695F" w:rsidP="00444721">
                  <w:r>
                    <w:rPr>
                      <w:noProof/>
                      <w:lang w:val="af-ZA" w:eastAsia="af-ZA"/>
                    </w:rPr>
                    <w:drawing>
                      <wp:inline distT="0" distB="0" distL="0" distR="0">
                        <wp:extent cx="2152401" cy="1052285"/>
                        <wp:effectExtent l="19050" t="0" r="249" b="0"/>
                        <wp:docPr id="112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1"/>
                                <a:srcRect/>
                                <a:stretch>
                                  <a:fillRect/>
                                </a:stretch>
                              </pic:blipFill>
                              <pic:spPr bwMode="auto">
                                <a:xfrm>
                                  <a:off x="0" y="0"/>
                                  <a:ext cx="2152401" cy="1052285"/>
                                </a:xfrm>
                                <a:prstGeom prst="rect">
                                  <a:avLst/>
                                </a:prstGeom>
                                <a:noFill/>
                                <a:ln w="9525">
                                  <a:noFill/>
                                  <a:miter lim="800000"/>
                                  <a:headEnd/>
                                  <a:tailEnd/>
                                </a:ln>
                              </pic:spPr>
                            </pic:pic>
                          </a:graphicData>
                        </a:graphic>
                      </wp:inline>
                    </w:drawing>
                  </w:r>
                </w:p>
              </w:txbxContent>
            </v:textbox>
          </v:rect>
        </w:pict>
      </w:r>
      <w:r w:rsidR="00444721" w:rsidRPr="00AF7D70">
        <w:tab/>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lang w:val="en-GB"/>
        </w:rPr>
        <w:pict>
          <v:rect id="_x0000_s1131" style="position:absolute;margin-left:156pt;margin-top:10.7pt;width:396.95pt;height:91.2pt;z-index:251762688;mso-wrap-style:none" stroked="f">
            <v:textbox style="mso-next-textbox:#_x0000_s1131;mso-fit-shape-to-text:t">
              <w:txbxContent>
                <w:p w:rsidR="0054695F" w:rsidRDefault="0054695F" w:rsidP="00444721">
                  <w:r>
                    <w:rPr>
                      <w:noProof/>
                      <w:sz w:val="20"/>
                      <w:szCs w:val="20"/>
                      <w:lang w:val="af-ZA" w:eastAsia="af-ZA"/>
                    </w:rPr>
                    <w:drawing>
                      <wp:inline distT="0" distB="0" distL="0" distR="0">
                        <wp:extent cx="4838700" cy="1066800"/>
                        <wp:effectExtent l="19050" t="0" r="0" b="0"/>
                        <wp:docPr id="1126" name="Picture 65" descr="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cture 539"/>
                                <pic:cNvPicPr>
                                  <a:picLocks noChangeAspect="1" noChangeArrowheads="1"/>
                                </pic:cNvPicPr>
                              </pic:nvPicPr>
                              <pic:blipFill>
                                <a:blip r:embed="rId202"/>
                                <a:srcRect/>
                                <a:stretch>
                                  <a:fillRect/>
                                </a:stretch>
                              </pic:blipFill>
                              <pic:spPr bwMode="auto">
                                <a:xfrm>
                                  <a:off x="0" y="0"/>
                                  <a:ext cx="4838700" cy="1066800"/>
                                </a:xfrm>
                                <a:prstGeom prst="rect">
                                  <a:avLst/>
                                </a:prstGeom>
                                <a:noFill/>
                                <a:ln w="9525">
                                  <a:noFill/>
                                  <a:miter lim="800000"/>
                                  <a:headEnd/>
                                  <a:tailEnd/>
                                </a:ln>
                              </pic:spPr>
                            </pic:pic>
                          </a:graphicData>
                        </a:graphic>
                      </wp:inline>
                    </w:drawing>
                  </w:r>
                </w:p>
              </w:txbxContent>
            </v:textbox>
          </v:rect>
        </w:pict>
      </w:r>
    </w:p>
    <w:p w:rsidR="00444721" w:rsidRPr="00AF7D70" w:rsidRDefault="006C7F31" w:rsidP="00AC45FB">
      <w:pPr>
        <w:pStyle w:val="NoSpacing"/>
      </w:pPr>
      <w:r w:rsidRPr="006C7F31">
        <w:rPr>
          <w:lang w:val="en-GB"/>
        </w:rPr>
        <w:pict>
          <v:rect id="_x0000_s1128" style="position:absolute;margin-left:0;margin-top:9.9pt;width:141.95pt;height:119.65pt;z-index:251759616;mso-wrap-style:none" stroked="f">
            <v:textbox style="mso-next-textbox:#_x0000_s1128;mso-fit-shape-to-text:t">
              <w:txbxContent>
                <w:p w:rsidR="0054695F" w:rsidRDefault="0054695F" w:rsidP="00444721">
                  <w:r>
                    <w:rPr>
                      <w:noProof/>
                      <w:sz w:val="20"/>
                      <w:szCs w:val="20"/>
                      <w:lang w:val="af-ZA" w:eastAsia="af-ZA"/>
                    </w:rPr>
                    <w:drawing>
                      <wp:inline distT="0" distB="0" distL="0" distR="0">
                        <wp:extent cx="1619250" cy="1428750"/>
                        <wp:effectExtent l="19050" t="0" r="0" b="0"/>
                        <wp:docPr id="11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3"/>
                                <a:srcRect/>
                                <a:stretch>
                                  <a:fillRect/>
                                </a:stretch>
                              </pic:blipFill>
                              <pic:spPr bwMode="auto">
                                <a:xfrm>
                                  <a:off x="0" y="0"/>
                                  <a:ext cx="1619250" cy="1428750"/>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lang w:val="en-GB"/>
        </w:rPr>
        <w:pict>
          <v:rect id="_x0000_s1135" style="position:absolute;margin-left:389.15pt;margin-top:5.35pt;width:121.55pt;height:306.05pt;z-index:-251549696;mso-wrap-style:none" stroked="f">
            <v:textbox style="mso-next-textbox:#_x0000_s1135;mso-fit-shape-to-text:t">
              <w:txbxContent>
                <w:p w:rsidR="0054695F" w:rsidRDefault="0054695F" w:rsidP="00444721">
                  <w:r>
                    <w:rPr>
                      <w:noProof/>
                      <w:sz w:val="20"/>
                      <w:szCs w:val="20"/>
                      <w:lang w:val="af-ZA" w:eastAsia="af-ZA"/>
                    </w:rPr>
                    <w:drawing>
                      <wp:inline distT="0" distB="0" distL="0" distR="0">
                        <wp:extent cx="1341336" cy="3795486"/>
                        <wp:effectExtent l="19050" t="0" r="0" b="0"/>
                        <wp:docPr id="1128" name="Picture 69" descr="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ture 546"/>
                                <pic:cNvPicPr>
                                  <a:picLocks noChangeAspect="1" noChangeArrowheads="1"/>
                                </pic:cNvPicPr>
                              </pic:nvPicPr>
                              <pic:blipFill>
                                <a:blip r:embed="rId204"/>
                                <a:srcRect/>
                                <a:stretch>
                                  <a:fillRect/>
                                </a:stretch>
                              </pic:blipFill>
                              <pic:spPr bwMode="auto">
                                <a:xfrm>
                                  <a:off x="0" y="0"/>
                                  <a:ext cx="1345168" cy="3806329"/>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lang w:val="en-GB"/>
        </w:rPr>
        <w:pict>
          <v:rect id="_x0000_s1132" style="position:absolute;margin-left:16.55pt;margin-top:2.3pt;width:348.75pt;height:127.9pt;z-index:251763712" stroked="f">
            <v:textbox style="mso-next-textbox:#_x0000_s1132;mso-fit-shape-to-text:t">
              <w:txbxContent>
                <w:p w:rsidR="0054695F" w:rsidRDefault="0054695F" w:rsidP="00444721">
                  <w:r>
                    <w:rPr>
                      <w:noProof/>
                      <w:sz w:val="20"/>
                      <w:szCs w:val="20"/>
                      <w:lang w:val="af-ZA" w:eastAsia="af-ZA"/>
                    </w:rPr>
                    <w:drawing>
                      <wp:inline distT="0" distB="0" distL="0" distR="0">
                        <wp:extent cx="4529096" cy="1532773"/>
                        <wp:effectExtent l="19050" t="0" r="4804" b="0"/>
                        <wp:docPr id="1129" name="Picture 66" descr="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icture 540"/>
                                <pic:cNvPicPr>
                                  <a:picLocks noChangeAspect="1" noChangeArrowheads="1"/>
                                </pic:cNvPicPr>
                              </pic:nvPicPr>
                              <pic:blipFill>
                                <a:blip r:embed="rId205"/>
                                <a:srcRect/>
                                <a:stretch>
                                  <a:fillRect/>
                                </a:stretch>
                              </pic:blipFill>
                              <pic:spPr bwMode="auto">
                                <a:xfrm>
                                  <a:off x="0" y="0"/>
                                  <a:ext cx="4529440" cy="1532889"/>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lang w:val="en-GB"/>
        </w:rPr>
        <w:pict>
          <v:rect id="_x0000_s1146" style="position:absolute;margin-left:253.2pt;margin-top:9.4pt;width:135.95pt;height:96.45pt;z-index:251778048;mso-wrap-style:none" stroked="f">
            <v:textbox style="mso-next-textbox:#_x0000_s1146;mso-fit-shape-to-text:t">
              <w:txbxContent>
                <w:p w:rsidR="0054695F" w:rsidRDefault="0054695F" w:rsidP="00444721">
                  <w:r>
                    <w:rPr>
                      <w:noProof/>
                      <w:sz w:val="20"/>
                      <w:szCs w:val="20"/>
                      <w:lang w:val="af-ZA" w:eastAsia="af-ZA"/>
                    </w:rPr>
                    <w:drawing>
                      <wp:inline distT="0" distB="0" distL="0" distR="0">
                        <wp:extent cx="1524000" cy="1133475"/>
                        <wp:effectExtent l="19050" t="0" r="0" b="0"/>
                        <wp:docPr id="1130" name="Picture 81" descr="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icture 527"/>
                                <pic:cNvPicPr>
                                  <a:picLocks noChangeAspect="1" noChangeArrowheads="1"/>
                                </pic:cNvPicPr>
                              </pic:nvPicPr>
                              <pic:blipFill>
                                <a:blip r:embed="rId206"/>
                                <a:srcRect/>
                                <a:stretch>
                                  <a:fillRect/>
                                </a:stretch>
                              </pic:blipFill>
                              <pic:spPr bwMode="auto">
                                <a:xfrm>
                                  <a:off x="0" y="0"/>
                                  <a:ext cx="1524000" cy="1133475"/>
                                </a:xfrm>
                                <a:prstGeom prst="rect">
                                  <a:avLst/>
                                </a:prstGeom>
                                <a:noFill/>
                                <a:ln w="9525">
                                  <a:noFill/>
                                  <a:miter lim="800000"/>
                                  <a:headEnd/>
                                  <a:tailEnd/>
                                </a:ln>
                              </pic:spPr>
                            </pic:pic>
                          </a:graphicData>
                        </a:graphic>
                      </wp:inline>
                    </w:drawing>
                  </w:r>
                </w:p>
              </w:txbxContent>
            </v:textbox>
          </v:rect>
        </w:pict>
      </w:r>
      <w:r w:rsidRPr="006C7F31">
        <w:rPr>
          <w:lang w:val="en-GB"/>
        </w:rPr>
        <w:pict>
          <v:rect id="_x0000_s1133" style="position:absolute;margin-left:30.3pt;margin-top:5.95pt;width:281.45pt;height:130.2pt;z-index:251764736;mso-wrap-style:none" stroked="f">
            <v:textbox style="mso-next-textbox:#_x0000_s1133;mso-fit-shape-to-text:t">
              <w:txbxContent>
                <w:p w:rsidR="0054695F" w:rsidRDefault="0054695F" w:rsidP="00444721">
                  <w:r>
                    <w:rPr>
                      <w:noProof/>
                      <w:sz w:val="20"/>
                      <w:szCs w:val="20"/>
                      <w:lang w:val="af-ZA" w:eastAsia="af-ZA"/>
                    </w:rPr>
                    <w:drawing>
                      <wp:inline distT="0" distB="0" distL="0" distR="0">
                        <wp:extent cx="2871726" cy="1330404"/>
                        <wp:effectExtent l="19050" t="0" r="4824" b="0"/>
                        <wp:docPr id="1131" name="Picture 67" descr="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icture 542"/>
                                <pic:cNvPicPr>
                                  <a:picLocks noChangeAspect="1" noChangeArrowheads="1"/>
                                </pic:cNvPicPr>
                              </pic:nvPicPr>
                              <pic:blipFill>
                                <a:blip r:embed="rId207"/>
                                <a:srcRect/>
                                <a:stretch>
                                  <a:fillRect/>
                                </a:stretch>
                              </pic:blipFill>
                              <pic:spPr bwMode="auto">
                                <a:xfrm>
                                  <a:off x="0" y="0"/>
                                  <a:ext cx="2875065" cy="1331951"/>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noProof/>
        </w:rPr>
        <w:pict>
          <v:shape id="_x0000_s1148" type="#_x0000_t202" style="position:absolute;margin-left:348pt;margin-top:7.3pt;width:99pt;height:109.5pt;z-index:-251536384;mso-wrap-style:none" stroked="f">
            <v:textbox style="mso-next-textbox:#_x0000_s1148;mso-fit-shape-to-text:t">
              <w:txbxContent>
                <w:p w:rsidR="0054695F" w:rsidRDefault="0054695F" w:rsidP="00444721">
                  <w:r>
                    <w:rPr>
                      <w:noProof/>
                      <w:lang w:val="af-ZA" w:eastAsia="af-ZA"/>
                    </w:rPr>
                    <w:drawing>
                      <wp:inline distT="0" distB="0" distL="0" distR="0">
                        <wp:extent cx="1054995" cy="1299028"/>
                        <wp:effectExtent l="19050" t="0" r="0" b="0"/>
                        <wp:docPr id="1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srcRect/>
                                <a:stretch>
                                  <a:fillRect/>
                                </a:stretch>
                              </pic:blipFill>
                              <pic:spPr bwMode="auto">
                                <a:xfrm>
                                  <a:off x="0" y="0"/>
                                  <a:ext cx="1056461" cy="1300833"/>
                                </a:xfrm>
                                <a:prstGeom prst="rect">
                                  <a:avLst/>
                                </a:prstGeom>
                                <a:noFill/>
                                <a:ln w="9525">
                                  <a:noFill/>
                                  <a:miter lim="800000"/>
                                  <a:headEnd/>
                                  <a:tailEnd/>
                                </a:ln>
                              </pic:spPr>
                            </pic:pic>
                          </a:graphicData>
                        </a:graphic>
                      </wp:inline>
                    </w:drawing>
                  </w:r>
                </w:p>
              </w:txbxContent>
            </v:textbox>
          </v:shape>
        </w:pict>
      </w:r>
      <w:r w:rsidRPr="006C7F31">
        <w:rPr>
          <w:lang w:val="en-GB"/>
        </w:rPr>
        <w:pict>
          <v:rect id="_x0000_s1134" style="position:absolute;margin-left:31.65pt;margin-top:7.3pt;width:269.45pt;height:62.7pt;z-index:251765760;mso-wrap-style:none" stroked="f">
            <v:textbox style="mso-next-textbox:#_x0000_s1134;mso-fit-shape-to-text:t">
              <w:txbxContent>
                <w:p w:rsidR="0054695F" w:rsidRDefault="0054695F" w:rsidP="00444721">
                  <w:r>
                    <w:rPr>
                      <w:noProof/>
                      <w:sz w:val="20"/>
                      <w:szCs w:val="20"/>
                      <w:lang w:val="af-ZA" w:eastAsia="af-ZA"/>
                    </w:rPr>
                    <w:drawing>
                      <wp:inline distT="0" distB="0" distL="0" distR="0">
                        <wp:extent cx="3219450" cy="704850"/>
                        <wp:effectExtent l="19050" t="0" r="0" b="0"/>
                        <wp:docPr id="1133" name="Picture 68" descr="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icture 544"/>
                                <pic:cNvPicPr>
                                  <a:picLocks noChangeAspect="1" noChangeArrowheads="1"/>
                                </pic:cNvPicPr>
                              </pic:nvPicPr>
                              <pic:blipFill>
                                <a:blip r:embed="rId209"/>
                                <a:srcRect/>
                                <a:stretch>
                                  <a:fillRect/>
                                </a:stretch>
                              </pic:blipFill>
                              <pic:spPr bwMode="auto">
                                <a:xfrm>
                                  <a:off x="0" y="0"/>
                                  <a:ext cx="3219450" cy="704850"/>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06047C" w:rsidRPr="00AF7D70" w:rsidRDefault="0006047C" w:rsidP="00AC45FB">
      <w:pPr>
        <w:pStyle w:val="NoSpacing"/>
      </w:pPr>
    </w:p>
    <w:p w:rsidR="00444721" w:rsidRPr="00AF7D70" w:rsidRDefault="006C7F31" w:rsidP="00AC45FB">
      <w:pPr>
        <w:pStyle w:val="NoSpacing"/>
      </w:pPr>
      <w:r w:rsidRPr="006C7F31">
        <w:rPr>
          <w:noProof/>
        </w:rPr>
        <w:pict>
          <v:shape id="_x0000_s1147" type="#_x0000_t202" style="position:absolute;margin-left:51.45pt;margin-top:10.75pt;width:296.55pt;height:45.8pt;z-index:-251537408" stroked="f">
            <v:textbox style="mso-next-textbox:#_x0000_s1147;mso-fit-shape-to-text:t">
              <w:txbxContent>
                <w:p w:rsidR="0054695F" w:rsidRDefault="0054695F" w:rsidP="00444721">
                  <w:r>
                    <w:rPr>
                      <w:noProof/>
                      <w:lang w:val="af-ZA" w:eastAsia="af-ZA"/>
                    </w:rPr>
                    <w:drawing>
                      <wp:inline distT="0" distB="0" distL="0" distR="0">
                        <wp:extent cx="3204375" cy="490271"/>
                        <wp:effectExtent l="19050" t="0" r="0" b="0"/>
                        <wp:docPr id="1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srcRect/>
                                <a:stretch>
                                  <a:fillRect/>
                                </a:stretch>
                              </pic:blipFill>
                              <pic:spPr bwMode="auto">
                                <a:xfrm>
                                  <a:off x="0" y="0"/>
                                  <a:ext cx="3206867" cy="490652"/>
                                </a:xfrm>
                                <a:prstGeom prst="rect">
                                  <a:avLst/>
                                </a:prstGeom>
                                <a:noFill/>
                                <a:ln w="9525">
                                  <a:noFill/>
                                  <a:miter lim="800000"/>
                                  <a:headEnd/>
                                  <a:tailEnd/>
                                </a:ln>
                              </pic:spPr>
                            </pic:pic>
                          </a:graphicData>
                        </a:graphic>
                      </wp:inline>
                    </w:drawing>
                  </w:r>
                </w:p>
              </w:txbxContent>
            </v:textbox>
          </v:shape>
        </w:pict>
      </w:r>
    </w:p>
    <w:p w:rsidR="00444721" w:rsidRPr="00AF7D70" w:rsidRDefault="00444721" w:rsidP="00AC45FB">
      <w:pPr>
        <w:pStyle w:val="NoSpacing"/>
      </w:pPr>
      <w:r w:rsidRPr="00AF7D70">
        <w:tab/>
      </w:r>
    </w:p>
    <w:p w:rsidR="00444721" w:rsidRPr="00AF7D70" w:rsidRDefault="00444721" w:rsidP="00AC45FB">
      <w:pPr>
        <w:pStyle w:val="NoSpacing"/>
      </w:pPr>
    </w:p>
    <w:p w:rsidR="00444721" w:rsidRPr="00AF7D70" w:rsidRDefault="00444721" w:rsidP="00AC45FB">
      <w:pPr>
        <w:pStyle w:val="NoSpacing"/>
      </w:pPr>
    </w:p>
    <w:p w:rsidR="00707D6C" w:rsidRDefault="00707D6C">
      <w:r>
        <w:br w:type="page"/>
      </w:r>
    </w:p>
    <w:p w:rsidR="00444721" w:rsidRPr="00AF7D70" w:rsidRDefault="006C7F31" w:rsidP="00AC45FB">
      <w:pPr>
        <w:pStyle w:val="NoSpacing"/>
      </w:pPr>
      <w:r w:rsidRPr="006C7F31">
        <w:rPr>
          <w:lang w:val="en-GB"/>
        </w:rPr>
        <w:lastRenderedPageBreak/>
        <w:pict>
          <v:rect id="_x0000_s1137" style="position:absolute;margin-left:48.55pt;margin-top:1.35pt;width:173.45pt;height:194.1pt;z-index:251768832;mso-wrap-style:none" stroked="f">
            <v:textbox style="mso-next-textbox:#_x0000_s1137;mso-fit-shape-to-text:t">
              <w:txbxContent>
                <w:p w:rsidR="0054695F" w:rsidRDefault="0054695F" w:rsidP="00444721">
                  <w:r>
                    <w:rPr>
                      <w:noProof/>
                      <w:sz w:val="20"/>
                      <w:szCs w:val="20"/>
                      <w:lang w:val="af-ZA" w:eastAsia="af-ZA"/>
                    </w:rPr>
                    <w:drawing>
                      <wp:inline distT="0" distB="0" distL="0" distR="0">
                        <wp:extent cx="2000581" cy="2373571"/>
                        <wp:effectExtent l="19050" t="0" r="0" b="0"/>
                        <wp:docPr id="1135" name="Picture 71" descr="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icture 559"/>
                                <pic:cNvPicPr>
                                  <a:picLocks noChangeAspect="1" noChangeArrowheads="1"/>
                                </pic:cNvPicPr>
                              </pic:nvPicPr>
                              <pic:blipFill>
                                <a:blip r:embed="rId211"/>
                                <a:srcRect/>
                                <a:stretch>
                                  <a:fillRect/>
                                </a:stretch>
                              </pic:blipFill>
                              <pic:spPr bwMode="auto">
                                <a:xfrm>
                                  <a:off x="0" y="0"/>
                                  <a:ext cx="1997108" cy="2369451"/>
                                </a:xfrm>
                                <a:prstGeom prst="rect">
                                  <a:avLst/>
                                </a:prstGeom>
                                <a:noFill/>
                                <a:ln w="9525">
                                  <a:noFill/>
                                  <a:miter lim="800000"/>
                                  <a:headEnd/>
                                  <a:tailEnd/>
                                </a:ln>
                              </pic:spPr>
                            </pic:pic>
                          </a:graphicData>
                        </a:graphic>
                      </wp:inline>
                    </w:drawing>
                  </w:r>
                </w:p>
              </w:txbxContent>
            </v:textbox>
          </v:rect>
        </w:pict>
      </w:r>
      <w:r w:rsidRPr="006C7F31">
        <w:rPr>
          <w:lang w:val="en-GB"/>
        </w:rPr>
        <w:pict>
          <v:rect id="_x0000_s1125" style="position:absolute;margin-left:217.65pt;margin-top:7.15pt;width:299.45pt;height:147.25pt;z-index:251756544;mso-wrap-style:none" stroked="f">
            <v:textbox style="mso-next-textbox:#_x0000_s1125;mso-fit-shape-to-text:t">
              <w:txbxContent>
                <w:p w:rsidR="0054695F" w:rsidRDefault="0054695F" w:rsidP="00444721">
                  <w:r>
                    <w:rPr>
                      <w:noProof/>
                      <w:lang w:val="af-ZA" w:eastAsia="af-ZA"/>
                    </w:rPr>
                    <w:drawing>
                      <wp:inline distT="0" distB="0" distL="0" distR="0">
                        <wp:extent cx="3597363" cy="1778584"/>
                        <wp:effectExtent l="19050" t="0" r="3087" b="0"/>
                        <wp:docPr id="11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srcRect/>
                                <a:stretch>
                                  <a:fillRect/>
                                </a:stretch>
                              </pic:blipFill>
                              <pic:spPr bwMode="auto">
                                <a:xfrm>
                                  <a:off x="0" y="0"/>
                                  <a:ext cx="3597122" cy="1778465"/>
                                </a:xfrm>
                                <a:prstGeom prst="rect">
                                  <a:avLst/>
                                </a:prstGeom>
                                <a:noFill/>
                                <a:ln w="9525">
                                  <a:noFill/>
                                  <a:miter lim="800000"/>
                                  <a:headEnd/>
                                  <a:tailEnd/>
                                </a:ln>
                              </pic:spPr>
                            </pic:pic>
                          </a:graphicData>
                        </a:graphic>
                      </wp:inline>
                    </w:drawing>
                  </w:r>
                </w:p>
              </w:txbxContent>
            </v:textbox>
          </v:rect>
        </w:pict>
      </w:r>
      <w:r w:rsidRPr="006C7F31">
        <w:rPr>
          <w:lang w:val="en-GB"/>
        </w:rPr>
        <w:pict>
          <v:line id="_x0000_s1136" style="position:absolute;z-index:251767808" from="315pt,89.75pt" to="342pt,89.75p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lang w:val="en-GB"/>
        </w:rPr>
        <w:pict>
          <v:rect id="_x0000_s1139" style="position:absolute;margin-left:300.2pt;margin-top:11.9pt;width:159.05pt;height:409.3pt;z-index:251770880;mso-wrap-style:none" stroked="f">
            <v:textbox style="mso-next-textbox:#_x0000_s1139;mso-fit-shape-to-text:t">
              <w:txbxContent>
                <w:p w:rsidR="0054695F" w:rsidRDefault="0054695F" w:rsidP="00444721">
                  <w:r>
                    <w:rPr>
                      <w:noProof/>
                      <w:sz w:val="20"/>
                      <w:szCs w:val="20"/>
                      <w:lang w:val="af-ZA" w:eastAsia="af-ZA"/>
                    </w:rPr>
                    <w:drawing>
                      <wp:inline distT="0" distB="0" distL="0" distR="0">
                        <wp:extent cx="1678265" cy="4715124"/>
                        <wp:effectExtent l="19050" t="0" r="0" b="0"/>
                        <wp:docPr id="1137" name="Picture 73" descr="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icture 563"/>
                                <pic:cNvPicPr>
                                  <a:picLocks noChangeAspect="1" noChangeArrowheads="1"/>
                                </pic:cNvPicPr>
                              </pic:nvPicPr>
                              <pic:blipFill>
                                <a:blip r:embed="rId213"/>
                                <a:srcRect/>
                                <a:stretch>
                                  <a:fillRect/>
                                </a:stretch>
                              </pic:blipFill>
                              <pic:spPr bwMode="auto">
                                <a:xfrm>
                                  <a:off x="0" y="0"/>
                                  <a:ext cx="1682684" cy="4727540"/>
                                </a:xfrm>
                                <a:prstGeom prst="rect">
                                  <a:avLst/>
                                </a:prstGeom>
                                <a:noFill/>
                                <a:ln w="9525">
                                  <a:noFill/>
                                  <a:miter lim="800000"/>
                                  <a:headEnd/>
                                  <a:tailEnd/>
                                </a:ln>
                              </pic:spPr>
                            </pic:pic>
                          </a:graphicData>
                        </a:graphic>
                      </wp:inline>
                    </w:drawing>
                  </w:r>
                </w:p>
              </w:txbxContent>
            </v:textbox>
          </v:rect>
        </w:pict>
      </w:r>
      <w:r w:rsidRPr="006C7F31">
        <w:rPr>
          <w:lang w:val="en-GB"/>
        </w:rPr>
        <w:pict>
          <v:rect id="_x0000_s1138" style="position:absolute;margin-left:69.2pt;margin-top:6.85pt;width:137.45pt;height:223.95pt;z-index:251769856;mso-wrap-style:none" stroked="f">
            <v:textbox style="mso-next-textbox:#_x0000_s1138;mso-fit-shape-to-text:t">
              <w:txbxContent>
                <w:p w:rsidR="0054695F" w:rsidRDefault="0054695F" w:rsidP="00444721">
                  <w:r>
                    <w:rPr>
                      <w:noProof/>
                      <w:sz w:val="20"/>
                      <w:szCs w:val="20"/>
                      <w:lang w:val="af-ZA" w:eastAsia="af-ZA"/>
                    </w:rPr>
                    <w:drawing>
                      <wp:inline distT="0" distB="0" distL="0" distR="0">
                        <wp:extent cx="2006959" cy="3580316"/>
                        <wp:effectExtent l="19050" t="0" r="0" b="0"/>
                        <wp:docPr id="1138" name="Picture 72" descr="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icture 561"/>
                                <pic:cNvPicPr>
                                  <a:picLocks noChangeAspect="1" noChangeArrowheads="1"/>
                                </pic:cNvPicPr>
                              </pic:nvPicPr>
                              <pic:blipFill>
                                <a:blip r:embed="rId214"/>
                                <a:srcRect/>
                                <a:stretch>
                                  <a:fillRect/>
                                </a:stretch>
                              </pic:blipFill>
                              <pic:spPr bwMode="auto">
                                <a:xfrm>
                                  <a:off x="0" y="0"/>
                                  <a:ext cx="2011711" cy="3588793"/>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lang w:val="en-GB"/>
        </w:rPr>
        <w:pict>
          <v:rect id="_x0000_s1142" style="position:absolute;margin-left:26.85pt;margin-top:.65pt;width:204.95pt;height:105.45pt;z-index:251773952;mso-wrap-style:none" stroked="f">
            <v:textbox style="mso-next-textbox:#_x0000_s1142;mso-fit-shape-to-text:t">
              <w:txbxContent>
                <w:p w:rsidR="0054695F" w:rsidRDefault="0054695F" w:rsidP="00444721">
                  <w:r>
                    <w:rPr>
                      <w:noProof/>
                      <w:sz w:val="20"/>
                      <w:szCs w:val="20"/>
                      <w:lang w:val="af-ZA" w:eastAsia="af-ZA"/>
                    </w:rPr>
                    <w:drawing>
                      <wp:inline distT="0" distB="0" distL="0" distR="0">
                        <wp:extent cx="2400300" cy="1247775"/>
                        <wp:effectExtent l="19050" t="0" r="0" b="0"/>
                        <wp:docPr id="1139" name="Picture 76" descr="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icture 567"/>
                                <pic:cNvPicPr>
                                  <a:picLocks noChangeAspect="1" noChangeArrowheads="1"/>
                                </pic:cNvPicPr>
                              </pic:nvPicPr>
                              <pic:blipFill>
                                <a:blip r:embed="rId215"/>
                                <a:srcRect/>
                                <a:stretch>
                                  <a:fillRect/>
                                </a:stretch>
                              </pic:blipFill>
                              <pic:spPr bwMode="auto">
                                <a:xfrm>
                                  <a:off x="0" y="0"/>
                                  <a:ext cx="2400300" cy="1247775"/>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707D6C" w:rsidRDefault="00707D6C">
      <w:r>
        <w:br w:type="page"/>
      </w:r>
    </w:p>
    <w:p w:rsidR="00444721" w:rsidRPr="00AF7D70" w:rsidRDefault="006C7F31" w:rsidP="00AC45FB">
      <w:pPr>
        <w:pStyle w:val="NoSpacing"/>
      </w:pPr>
      <w:r w:rsidRPr="006C7F31">
        <w:rPr>
          <w:lang w:val="en-GB"/>
        </w:rPr>
        <w:lastRenderedPageBreak/>
        <w:pict>
          <v:rect id="_x0000_s1143" style="position:absolute;margin-left:264pt;margin-top:11.25pt;width:151.35pt;height:239.5pt;z-index:-251541504;mso-wrap-style:none" stroked="f">
            <v:textbox style="mso-next-textbox:#_x0000_s1143;mso-fit-shape-to-text:t">
              <w:txbxContent>
                <w:p w:rsidR="0054695F" w:rsidRDefault="0054695F" w:rsidP="00444721">
                  <w:r>
                    <w:rPr>
                      <w:noProof/>
                      <w:sz w:val="20"/>
                      <w:szCs w:val="20"/>
                      <w:lang w:val="af-ZA" w:eastAsia="af-ZA"/>
                    </w:rPr>
                    <w:drawing>
                      <wp:inline distT="0" distB="0" distL="0" distR="0">
                        <wp:extent cx="1719800" cy="2949934"/>
                        <wp:effectExtent l="19050" t="0" r="0" b="0"/>
                        <wp:docPr id="1140" name="Picture 78" descr="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icture 558"/>
                                <pic:cNvPicPr>
                                  <a:picLocks noChangeAspect="1" noChangeArrowheads="1"/>
                                </pic:cNvPicPr>
                              </pic:nvPicPr>
                              <pic:blipFill>
                                <a:blip r:embed="rId216"/>
                                <a:srcRect/>
                                <a:stretch>
                                  <a:fillRect/>
                                </a:stretch>
                              </pic:blipFill>
                              <pic:spPr bwMode="auto">
                                <a:xfrm>
                                  <a:off x="0" y="0"/>
                                  <a:ext cx="1719134" cy="2948792"/>
                                </a:xfrm>
                                <a:prstGeom prst="rect">
                                  <a:avLst/>
                                </a:prstGeom>
                                <a:noFill/>
                                <a:ln w="9525">
                                  <a:noFill/>
                                  <a:miter lim="800000"/>
                                  <a:headEnd/>
                                  <a:tailEnd/>
                                </a:ln>
                              </pic:spPr>
                            </pic:pic>
                          </a:graphicData>
                        </a:graphic>
                      </wp:inline>
                    </w:drawing>
                  </w:r>
                </w:p>
              </w:txbxContent>
            </v:textbox>
          </v:rect>
        </w:pict>
      </w:r>
      <w:r w:rsidRPr="006C7F31">
        <w:rPr>
          <w:lang w:val="en-GB"/>
        </w:rPr>
        <w:pict>
          <v:rect id="_x0000_s1140" style="position:absolute;margin-left:39.9pt;margin-top:7.25pt;width:141.95pt;height:187.2pt;z-index:251771904;mso-wrap-style:none" stroked="f">
            <v:textbox style="mso-next-textbox:#_x0000_s1140;mso-fit-shape-to-text:t">
              <w:txbxContent>
                <w:p w:rsidR="0054695F" w:rsidRDefault="0054695F" w:rsidP="00444721">
                  <w:r>
                    <w:rPr>
                      <w:noProof/>
                      <w:sz w:val="20"/>
                      <w:szCs w:val="20"/>
                      <w:lang w:val="af-ZA" w:eastAsia="af-ZA"/>
                    </w:rPr>
                    <w:drawing>
                      <wp:inline distT="0" distB="0" distL="0" distR="0">
                        <wp:extent cx="1600200" cy="2286000"/>
                        <wp:effectExtent l="19050" t="0" r="0" b="0"/>
                        <wp:docPr id="1141" name="Picture 75" descr="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icture 564"/>
                                <pic:cNvPicPr>
                                  <a:picLocks noChangeAspect="1" noChangeArrowheads="1"/>
                                </pic:cNvPicPr>
                              </pic:nvPicPr>
                              <pic:blipFill>
                                <a:blip r:embed="rId217"/>
                                <a:srcRect/>
                                <a:stretch>
                                  <a:fillRect/>
                                </a:stretch>
                              </pic:blipFill>
                              <pic:spPr bwMode="auto">
                                <a:xfrm>
                                  <a:off x="0" y="0"/>
                                  <a:ext cx="1600200" cy="2286000"/>
                                </a:xfrm>
                                <a:prstGeom prst="rect">
                                  <a:avLst/>
                                </a:prstGeom>
                                <a:noFill/>
                                <a:ln w="9525">
                                  <a:noFill/>
                                  <a:miter lim="800000"/>
                                  <a:headEnd/>
                                  <a:tailEnd/>
                                </a:ln>
                              </pic:spPr>
                            </pic:pic>
                          </a:graphicData>
                        </a:graphic>
                      </wp:inline>
                    </w:drawing>
                  </w:r>
                </w:p>
              </w:txbxContent>
            </v:textbox>
          </v:rect>
        </w:pict>
      </w:r>
      <w:r w:rsidRPr="006C7F31">
        <w:rPr>
          <w:lang w:val="en-GB"/>
        </w:rPr>
        <w:pict>
          <v:rect id="_x0000_s1141" style="position:absolute;margin-left:170.05pt;margin-top:7.25pt;width:99.95pt;height:232.2pt;z-index:251772928;mso-wrap-style:none" stroked="f">
            <v:textbox style="mso-next-textbox:#_x0000_s1141;mso-fit-shape-to-text:t">
              <w:txbxContent>
                <w:p w:rsidR="0054695F" w:rsidRDefault="0054695F" w:rsidP="00444721">
                  <w:r>
                    <w:rPr>
                      <w:noProof/>
                      <w:sz w:val="20"/>
                      <w:szCs w:val="20"/>
                      <w:lang w:val="af-ZA" w:eastAsia="af-ZA"/>
                    </w:rPr>
                    <w:drawing>
                      <wp:inline distT="0" distB="0" distL="0" distR="0">
                        <wp:extent cx="1057275" cy="2857500"/>
                        <wp:effectExtent l="19050" t="0" r="9525" b="0"/>
                        <wp:docPr id="1142" name="Picture 77" descr="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icture 565"/>
                                <pic:cNvPicPr>
                                  <a:picLocks noChangeAspect="1" noChangeArrowheads="1"/>
                                </pic:cNvPicPr>
                              </pic:nvPicPr>
                              <pic:blipFill>
                                <a:blip r:embed="rId218"/>
                                <a:srcRect/>
                                <a:stretch>
                                  <a:fillRect/>
                                </a:stretch>
                              </pic:blipFill>
                              <pic:spPr bwMode="auto">
                                <a:xfrm>
                                  <a:off x="0" y="0"/>
                                  <a:ext cx="1057275" cy="2857500"/>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lang w:val="en-GB"/>
        </w:rPr>
        <w:pict>
          <v:rect id="_x0000_s1144" style="position:absolute;margin-left:29.15pt;margin-top:10.05pt;width:146.45pt;height:271.3pt;z-index:251776000;mso-wrap-style:none" stroked="f">
            <v:textbox style="mso-next-textbox:#_x0000_s1144;mso-fit-shape-to-text:t">
              <w:txbxContent>
                <w:p w:rsidR="0054695F" w:rsidRDefault="0054695F" w:rsidP="00444721">
                  <w:r>
                    <w:rPr>
                      <w:noProof/>
                      <w:sz w:val="20"/>
                      <w:szCs w:val="20"/>
                      <w:lang w:val="af-ZA" w:eastAsia="af-ZA"/>
                    </w:rPr>
                    <w:drawing>
                      <wp:inline distT="0" distB="0" distL="0" distR="0">
                        <wp:extent cx="1650724" cy="3354019"/>
                        <wp:effectExtent l="19050" t="0" r="6626" b="0"/>
                        <wp:docPr id="1143" name="Picture 79" descr="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icture 570"/>
                                <pic:cNvPicPr>
                                  <a:picLocks noChangeAspect="1" noChangeArrowheads="1"/>
                                </pic:cNvPicPr>
                              </pic:nvPicPr>
                              <pic:blipFill>
                                <a:blip r:embed="rId219"/>
                                <a:srcRect/>
                                <a:stretch>
                                  <a:fillRect/>
                                </a:stretch>
                              </pic:blipFill>
                              <pic:spPr bwMode="auto">
                                <a:xfrm>
                                  <a:off x="0" y="0"/>
                                  <a:ext cx="1651309" cy="3355208"/>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6C7F31" w:rsidP="00AC45FB">
      <w:pPr>
        <w:pStyle w:val="NoSpacing"/>
      </w:pPr>
      <w:r w:rsidRPr="006C7F31">
        <w:rPr>
          <w:noProof/>
        </w:rPr>
        <w:pict>
          <v:shape id="_x0000_s1127" type="#_x0000_t202" style="position:absolute;margin-left:164.55pt;margin-top:2.35pt;width:183.15pt;height:283.95pt;z-index:-251557888;mso-wrap-style:none" stroked="f">
            <v:textbox style="mso-next-textbox:#_x0000_s1127;mso-fit-shape-to-text:t">
              <w:txbxContent>
                <w:p w:rsidR="0054695F" w:rsidRDefault="0054695F" w:rsidP="00444721">
                  <w:r>
                    <w:rPr>
                      <w:noProof/>
                      <w:lang w:val="af-ZA" w:eastAsia="af-ZA"/>
                    </w:rPr>
                    <w:drawing>
                      <wp:inline distT="0" distB="0" distL="0" distR="0">
                        <wp:extent cx="2123648" cy="3514476"/>
                        <wp:effectExtent l="19050" t="0" r="0" b="0"/>
                        <wp:docPr id="1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srcRect/>
                                <a:stretch>
                                  <a:fillRect/>
                                </a:stretch>
                              </pic:blipFill>
                              <pic:spPr bwMode="auto">
                                <a:xfrm>
                                  <a:off x="0" y="0"/>
                                  <a:ext cx="2127339" cy="3520584"/>
                                </a:xfrm>
                                <a:prstGeom prst="rect">
                                  <a:avLst/>
                                </a:prstGeom>
                                <a:noFill/>
                                <a:ln w="9525">
                                  <a:noFill/>
                                  <a:miter lim="800000"/>
                                  <a:headEnd/>
                                  <a:tailEnd/>
                                </a:ln>
                              </pic:spPr>
                            </pic:pic>
                          </a:graphicData>
                        </a:graphic>
                      </wp:inline>
                    </w:drawing>
                  </w:r>
                </w:p>
              </w:txbxContent>
            </v:textbox>
          </v:shape>
        </w:pict>
      </w:r>
      <w:r w:rsidRPr="006C7F31">
        <w:rPr>
          <w:lang w:val="en-GB"/>
        </w:rPr>
        <w:pict>
          <v:rect id="_x0000_s1145" style="position:absolute;margin-left:338.55pt;margin-top:2.35pt;width:162.95pt;height:222.55pt;z-index:251777024;mso-wrap-style:none" stroked="f">
            <v:textbox style="mso-next-textbox:#_x0000_s1145;mso-fit-shape-to-text:t">
              <w:txbxContent>
                <w:p w:rsidR="0054695F" w:rsidRDefault="0054695F" w:rsidP="00444721">
                  <w:r>
                    <w:rPr>
                      <w:noProof/>
                      <w:sz w:val="20"/>
                      <w:szCs w:val="20"/>
                      <w:lang w:val="af-ZA" w:eastAsia="af-ZA"/>
                    </w:rPr>
                    <w:drawing>
                      <wp:inline distT="0" distB="0" distL="0" distR="0">
                        <wp:extent cx="1859114" cy="2735249"/>
                        <wp:effectExtent l="19050" t="0" r="7786" b="0"/>
                        <wp:docPr id="1145" name="Picture 80" descr="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icture 569"/>
                                <pic:cNvPicPr>
                                  <a:picLocks noChangeAspect="1" noChangeArrowheads="1"/>
                                </pic:cNvPicPr>
                              </pic:nvPicPr>
                              <pic:blipFill>
                                <a:blip r:embed="rId221"/>
                                <a:srcRect/>
                                <a:stretch>
                                  <a:fillRect/>
                                </a:stretch>
                              </pic:blipFill>
                              <pic:spPr bwMode="auto">
                                <a:xfrm>
                                  <a:off x="0" y="0"/>
                                  <a:ext cx="1860411" cy="2737158"/>
                                </a:xfrm>
                                <a:prstGeom prst="rect">
                                  <a:avLst/>
                                </a:prstGeom>
                                <a:noFill/>
                                <a:ln w="9525">
                                  <a:noFill/>
                                  <a:miter lim="800000"/>
                                  <a:headEnd/>
                                  <a:tailEnd/>
                                </a:ln>
                              </pic:spPr>
                            </pic:pic>
                          </a:graphicData>
                        </a:graphic>
                      </wp:inline>
                    </w:drawing>
                  </w:r>
                </w:p>
              </w:txbxContent>
            </v:textbox>
          </v:rect>
        </w:pict>
      </w: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p>
    <w:p w:rsidR="00444721" w:rsidRPr="00AF7D70" w:rsidRDefault="00444721" w:rsidP="00AC45FB">
      <w:pPr>
        <w:pStyle w:val="NoSpacing"/>
      </w:pPr>
      <w:r w:rsidRPr="00AF7D70">
        <w:t xml:space="preserve">                                                                   A Twist drill</w:t>
      </w:r>
    </w:p>
    <w:p w:rsidR="0006047C" w:rsidRPr="00AF7D70" w:rsidRDefault="0006047C" w:rsidP="0006047C">
      <w:pPr>
        <w:pStyle w:val="NoSpacing"/>
        <w:rPr>
          <w:b/>
          <w:sz w:val="22"/>
        </w:rPr>
      </w:pPr>
      <w:r w:rsidRPr="00AF7D70">
        <w:rPr>
          <w:b/>
          <w:sz w:val="22"/>
        </w:rPr>
        <w:t xml:space="preserve">ABBREVIATIONS </w:t>
      </w:r>
    </w:p>
    <w:p w:rsidR="0006047C" w:rsidRPr="00AF7D70" w:rsidRDefault="0006047C" w:rsidP="0006047C">
      <w:pPr>
        <w:pStyle w:val="NoSpacing"/>
        <w:rPr>
          <w:sz w:val="22"/>
        </w:rPr>
      </w:pPr>
      <w:r w:rsidRPr="00AF7D70">
        <w:rPr>
          <w:sz w:val="22"/>
        </w:rPr>
        <w:t>Across flats  .............................................................................................................A/F.</w:t>
      </w:r>
    </w:p>
    <w:p w:rsidR="0006047C" w:rsidRPr="00AF7D70" w:rsidRDefault="0006047C" w:rsidP="0006047C">
      <w:pPr>
        <w:pStyle w:val="NoSpacing"/>
        <w:rPr>
          <w:sz w:val="22"/>
        </w:rPr>
      </w:pPr>
      <w:r w:rsidRPr="00AF7D70">
        <w:rPr>
          <w:sz w:val="22"/>
        </w:rPr>
        <w:t>Center to center .........................................................................................................C/C.</w:t>
      </w:r>
    </w:p>
    <w:p w:rsidR="0006047C" w:rsidRPr="00AF7D70" w:rsidRDefault="0006047C" w:rsidP="0006047C">
      <w:pPr>
        <w:pStyle w:val="NoSpacing"/>
        <w:rPr>
          <w:sz w:val="22"/>
        </w:rPr>
      </w:pPr>
      <w:r w:rsidRPr="00AF7D70">
        <w:rPr>
          <w:sz w:val="22"/>
        </w:rPr>
        <w:t>Center line  .................................................................................................................CL.</w:t>
      </w:r>
    </w:p>
    <w:p w:rsidR="0006047C" w:rsidRPr="00AF7D70" w:rsidRDefault="0006047C" w:rsidP="0006047C">
      <w:pPr>
        <w:pStyle w:val="NoSpacing"/>
        <w:rPr>
          <w:sz w:val="22"/>
        </w:rPr>
      </w:pPr>
      <w:r w:rsidRPr="00AF7D70">
        <w:rPr>
          <w:sz w:val="22"/>
        </w:rPr>
        <w:t>Countersunk ...............................................................................................................CSK.</w:t>
      </w:r>
    </w:p>
    <w:p w:rsidR="0006047C" w:rsidRPr="00AF7D70" w:rsidRDefault="0006047C" w:rsidP="0006047C">
      <w:pPr>
        <w:pStyle w:val="NoSpacing"/>
        <w:rPr>
          <w:sz w:val="22"/>
        </w:rPr>
      </w:pPr>
      <w:r w:rsidRPr="00AF7D70">
        <w:rPr>
          <w:sz w:val="22"/>
        </w:rPr>
        <w:t>Counterbore  ............................................................................................................... C’BORE.</w:t>
      </w:r>
    </w:p>
    <w:p w:rsidR="0006047C" w:rsidRPr="00AF7D70" w:rsidRDefault="0006047C" w:rsidP="0006047C">
      <w:pPr>
        <w:pStyle w:val="NoSpacing"/>
        <w:rPr>
          <w:sz w:val="22"/>
        </w:rPr>
      </w:pPr>
      <w:r w:rsidRPr="00AF7D70">
        <w:rPr>
          <w:sz w:val="22"/>
        </w:rPr>
        <w:t>Pitch circle diameter  ..................................................................................................PCD.</w:t>
      </w:r>
    </w:p>
    <w:p w:rsidR="0006047C" w:rsidRPr="00AF7D70" w:rsidRDefault="0006047C" w:rsidP="0006047C">
      <w:pPr>
        <w:pStyle w:val="NoSpacing"/>
        <w:rPr>
          <w:sz w:val="22"/>
        </w:rPr>
      </w:pPr>
      <w:r w:rsidRPr="00AF7D70">
        <w:rPr>
          <w:sz w:val="22"/>
        </w:rPr>
        <w:t>Undercut ..................................................................................................................... U’CUT.</w:t>
      </w:r>
    </w:p>
    <w:p w:rsidR="0006047C" w:rsidRPr="00AF7D70" w:rsidRDefault="0006047C" w:rsidP="0006047C">
      <w:pPr>
        <w:pStyle w:val="NoSpacing"/>
        <w:rPr>
          <w:sz w:val="22"/>
        </w:rPr>
      </w:pPr>
      <w:r w:rsidRPr="00AF7D70">
        <w:rPr>
          <w:sz w:val="22"/>
        </w:rPr>
        <w:t>Spotface  ..................................................................................................................... S’FACE.</w:t>
      </w:r>
    </w:p>
    <w:p w:rsidR="0006047C" w:rsidRPr="00AF7D70" w:rsidRDefault="0006047C" w:rsidP="0006047C">
      <w:pPr>
        <w:pStyle w:val="NoSpacing"/>
        <w:rPr>
          <w:sz w:val="22"/>
        </w:rPr>
      </w:pPr>
      <w:r w:rsidRPr="00AF7D70">
        <w:rPr>
          <w:sz w:val="22"/>
        </w:rPr>
        <w:t>Standard ......................................................................................................................STD.</w:t>
      </w:r>
    </w:p>
    <w:p w:rsidR="0006047C" w:rsidRPr="00AF7D70" w:rsidRDefault="006C7F31" w:rsidP="0006047C">
      <w:pPr>
        <w:pStyle w:val="NoSpacing"/>
        <w:rPr>
          <w:sz w:val="22"/>
        </w:rPr>
      </w:pPr>
      <w:r w:rsidRPr="006C7F31">
        <w:rPr>
          <w:noProof/>
          <w:sz w:val="22"/>
        </w:rPr>
        <w:pict>
          <v:rect id="_x0000_s1196" style="position:absolute;margin-left:381.1pt;margin-top:1.15pt;width:11.8pt;height:10.55pt;z-index:251826176" strokeweight="1pt"/>
        </w:pict>
      </w:r>
      <w:r w:rsidR="0006047C" w:rsidRPr="00AF7D70">
        <w:rPr>
          <w:sz w:val="22"/>
        </w:rPr>
        <w:t xml:space="preserve">Square (preceeding a dimension ) .................................................................................  </w:t>
      </w:r>
    </w:p>
    <w:p w:rsidR="0006047C" w:rsidRPr="00AF7D70" w:rsidRDefault="0006047C" w:rsidP="0006047C">
      <w:pPr>
        <w:pStyle w:val="NoSpacing"/>
        <w:rPr>
          <w:sz w:val="22"/>
        </w:rPr>
      </w:pPr>
      <w:r w:rsidRPr="00AF7D70">
        <w:rPr>
          <w:sz w:val="22"/>
        </w:rPr>
        <w:lastRenderedPageBreak/>
        <w:t xml:space="preserve">Diameter ( preceeding a dimension) ............................................................................  </w:t>
      </w:r>
      <w:r w:rsidRPr="00AF7D70">
        <w:rPr>
          <w:b/>
          <w:sz w:val="28"/>
          <w:szCs w:val="28"/>
        </w:rPr>
        <w:t>ø</w:t>
      </w:r>
    </w:p>
    <w:p w:rsidR="0006047C" w:rsidRPr="00AF7D70" w:rsidRDefault="0006047C" w:rsidP="0006047C">
      <w:pPr>
        <w:pStyle w:val="NoSpacing"/>
        <w:rPr>
          <w:sz w:val="22"/>
        </w:rPr>
      </w:pPr>
      <w:r w:rsidRPr="00AF7D70">
        <w:rPr>
          <w:sz w:val="22"/>
        </w:rPr>
        <w:t>Square (in a note) ..........................................................................................................SQ.</w:t>
      </w:r>
    </w:p>
    <w:p w:rsidR="0006047C" w:rsidRPr="00AF7D70" w:rsidRDefault="006C7F31" w:rsidP="0006047C">
      <w:pPr>
        <w:pStyle w:val="NoSpacing"/>
        <w:rPr>
          <w:sz w:val="22"/>
        </w:rPr>
      </w:pPr>
      <w:r w:rsidRPr="006C7F31">
        <w:rPr>
          <w:noProof/>
          <w:sz w:val="22"/>
        </w:rPr>
        <w:pict>
          <v:group id="_x0000_s1197" style="position:absolute;margin-left:359.25pt;margin-top:1.75pt;width:57.7pt;height:18.6pt;z-index:251827200" coordorigin="7756,4680" coordsize="1154,372">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98" type="#_x0000_t5" style="position:absolute;left:8206;top:4543;width:372;height:646;rotation:90" strokeweight="1.25pt"/>
            <v:shapetype id="_x0000_t32" coordsize="21600,21600" o:spt="32" o:oned="t" path="m,l21600,21600e" filled="f">
              <v:path arrowok="t" fillok="f" o:connecttype="none"/>
              <o:lock v:ext="edit" shapetype="t"/>
            </v:shapetype>
            <v:shape id="_x0000_s1199" type="#_x0000_t32" style="position:absolute;left:7756;top:4854;width:1154;height:0" o:connectortype="straight" strokeweight="1.25pt"/>
          </v:group>
        </w:pict>
      </w:r>
      <w:r w:rsidR="0006047C" w:rsidRPr="00AF7D70">
        <w:rPr>
          <w:sz w:val="22"/>
        </w:rPr>
        <w:t>Taper, on diameter or width  ..............................................................................</w:t>
      </w:r>
    </w:p>
    <w:p w:rsidR="0006047C" w:rsidRPr="00AF7D70" w:rsidRDefault="0006047C" w:rsidP="0006047C">
      <w:pPr>
        <w:pStyle w:val="NoSpacing"/>
        <w:rPr>
          <w:sz w:val="22"/>
        </w:rPr>
      </w:pPr>
    </w:p>
    <w:p w:rsidR="0006047C" w:rsidRPr="00AF7D70" w:rsidRDefault="0006047C" w:rsidP="0006047C">
      <w:pPr>
        <w:pStyle w:val="NoSpacing"/>
        <w:rPr>
          <w:sz w:val="22"/>
        </w:rPr>
      </w:pPr>
      <w:r w:rsidRPr="00AF7D70">
        <w:rPr>
          <w:sz w:val="22"/>
        </w:rPr>
        <w:t>Specification  ................................................................................................................SPEC.</w:t>
      </w:r>
    </w:p>
    <w:p w:rsidR="0006047C" w:rsidRPr="00AF7D70" w:rsidRDefault="0006047C" w:rsidP="0006047C">
      <w:pPr>
        <w:pStyle w:val="NoSpacing"/>
        <w:rPr>
          <w:sz w:val="22"/>
        </w:rPr>
      </w:pPr>
      <w:r w:rsidRPr="00AF7D70">
        <w:rPr>
          <w:sz w:val="22"/>
        </w:rPr>
        <w:t>Material........................................................................................................................  MATL.</w:t>
      </w:r>
    </w:p>
    <w:p w:rsidR="0006047C" w:rsidRPr="00AF7D70" w:rsidRDefault="0006047C" w:rsidP="0006047C">
      <w:pPr>
        <w:pStyle w:val="NoSpacing"/>
        <w:rPr>
          <w:sz w:val="22"/>
        </w:rPr>
      </w:pPr>
      <w:r w:rsidRPr="00AF7D70">
        <w:rPr>
          <w:sz w:val="22"/>
        </w:rPr>
        <w:t>Drawing  .....................................................................................................................DRG.</w:t>
      </w:r>
    </w:p>
    <w:p w:rsidR="0006047C" w:rsidRPr="00AF7D70" w:rsidRDefault="0006047C" w:rsidP="0006047C">
      <w:pPr>
        <w:pStyle w:val="NoSpacing"/>
        <w:rPr>
          <w:b/>
          <w:sz w:val="22"/>
        </w:rPr>
      </w:pPr>
    </w:p>
    <w:p w:rsidR="0006047C" w:rsidRPr="00AF7D70" w:rsidRDefault="0006047C" w:rsidP="0006047C">
      <w:pPr>
        <w:pStyle w:val="NoSpacing"/>
        <w:rPr>
          <w:sz w:val="22"/>
        </w:rPr>
      </w:pPr>
    </w:p>
    <w:p w:rsidR="003A3BF5" w:rsidRPr="00AF7D70" w:rsidRDefault="0006047C" w:rsidP="003A3BF5">
      <w:pPr>
        <w:pStyle w:val="NoSpacing"/>
        <w:rPr>
          <w:rFonts w:eastAsia="Arial Unicode MS"/>
          <w:sz w:val="22"/>
        </w:rPr>
      </w:pPr>
      <w:r w:rsidRPr="00AF7D70">
        <w:rPr>
          <w:b/>
        </w:rPr>
        <w:t>WEEK SEVEN</w:t>
      </w:r>
    </w:p>
    <w:p w:rsidR="003A3BF5" w:rsidRPr="00AF7D70" w:rsidRDefault="003A3BF5" w:rsidP="003A3BF5">
      <w:pPr>
        <w:pStyle w:val="NoSpacing"/>
        <w:rPr>
          <w:sz w:val="22"/>
        </w:rPr>
      </w:pPr>
      <w:r w:rsidRPr="00AF7D70">
        <w:rPr>
          <w:b/>
          <w:sz w:val="22"/>
        </w:rPr>
        <w:t>Topic</w:t>
      </w:r>
      <w:r w:rsidRPr="00AF7D70">
        <w:rPr>
          <w:sz w:val="22"/>
        </w:rPr>
        <w:t xml:space="preserve">:                                                                 </w:t>
      </w:r>
      <w:r w:rsidRPr="00AF7D70">
        <w:rPr>
          <w:b/>
          <w:szCs w:val="24"/>
        </w:rPr>
        <w:t>Blue print</w:t>
      </w:r>
    </w:p>
    <w:p w:rsidR="003A3BF5" w:rsidRPr="00AF7D70" w:rsidRDefault="006C7F31" w:rsidP="003A3BF5">
      <w:pPr>
        <w:pStyle w:val="NoSpacing"/>
        <w:rPr>
          <w:sz w:val="22"/>
        </w:rPr>
      </w:pPr>
      <w:r w:rsidRPr="006C7F31">
        <w:rPr>
          <w:noProof/>
          <w:sz w:val="22"/>
        </w:rPr>
        <w:pict>
          <v:shape id="_x0000_s1206" type="#_x0000_t32" style="position:absolute;margin-left:207.7pt;margin-top:.55pt;width:50.45pt;height:.6pt;flip:y;z-index:251829248" o:connectortype="straight" strokeweight="2.5pt"/>
        </w:pict>
      </w:r>
    </w:p>
    <w:p w:rsidR="003A3BF5" w:rsidRPr="00AF7D70" w:rsidRDefault="003A3BF5" w:rsidP="003A3BF5">
      <w:pPr>
        <w:pStyle w:val="NoSpacing"/>
        <w:rPr>
          <w:b/>
          <w:sz w:val="22"/>
        </w:rPr>
      </w:pPr>
      <w:r w:rsidRPr="00AF7D70">
        <w:rPr>
          <w:b/>
          <w:sz w:val="22"/>
        </w:rPr>
        <w:t>Content:</w:t>
      </w:r>
    </w:p>
    <w:p w:rsidR="003A3BF5" w:rsidRPr="00AF7D70" w:rsidRDefault="00E47C45" w:rsidP="003A3BF5">
      <w:pPr>
        <w:pStyle w:val="NoSpacing"/>
        <w:rPr>
          <w:sz w:val="22"/>
        </w:rPr>
      </w:pPr>
      <w:r w:rsidRPr="00AF7D70">
        <w:rPr>
          <w:sz w:val="22"/>
        </w:rPr>
        <w:t>(i)   Meaning of blue print</w:t>
      </w:r>
      <w:r w:rsidR="003A3BF5" w:rsidRPr="00AF7D70">
        <w:rPr>
          <w:sz w:val="22"/>
        </w:rPr>
        <w:t>.</w:t>
      </w:r>
    </w:p>
    <w:p w:rsidR="00253A9D" w:rsidRPr="00AF7D70" w:rsidRDefault="003A3BF5" w:rsidP="00253A9D">
      <w:pPr>
        <w:pStyle w:val="NoSpacing"/>
        <w:rPr>
          <w:sz w:val="22"/>
        </w:rPr>
      </w:pPr>
      <w:r w:rsidRPr="00AF7D70">
        <w:rPr>
          <w:sz w:val="22"/>
        </w:rPr>
        <w:t xml:space="preserve">(iii) </w:t>
      </w:r>
      <w:r w:rsidR="00BF056C" w:rsidRPr="00AF7D70">
        <w:rPr>
          <w:sz w:val="22"/>
        </w:rPr>
        <w:t>How to read</w:t>
      </w:r>
      <w:r w:rsidR="009C6DDA" w:rsidRPr="00AF7D70">
        <w:rPr>
          <w:sz w:val="22"/>
        </w:rPr>
        <w:t xml:space="preserve"> blue print</w:t>
      </w:r>
      <w:r w:rsidRPr="00AF7D70">
        <w:rPr>
          <w:sz w:val="22"/>
        </w:rPr>
        <w:t>.</w:t>
      </w:r>
    </w:p>
    <w:p w:rsidR="00253A9D" w:rsidRPr="00AF7D70" w:rsidRDefault="00253A9D" w:rsidP="00253A9D">
      <w:pPr>
        <w:pStyle w:val="NoSpacing"/>
        <w:rPr>
          <w:b/>
          <w:szCs w:val="24"/>
        </w:rPr>
      </w:pPr>
    </w:p>
    <w:p w:rsidR="009C6DDA" w:rsidRPr="00AF7D70" w:rsidRDefault="009C6DDA" w:rsidP="00707D6C">
      <w:pPr>
        <w:pStyle w:val="NoSpacing"/>
        <w:rPr>
          <w:sz w:val="22"/>
        </w:rPr>
      </w:pPr>
      <w:r w:rsidRPr="00AF7D70">
        <w:rPr>
          <w:b/>
          <w:szCs w:val="24"/>
        </w:rPr>
        <w:t>Meaning of blue print</w:t>
      </w:r>
    </w:p>
    <w:p w:rsidR="009C6DDA" w:rsidRPr="00AF7D70" w:rsidRDefault="006C7F31" w:rsidP="00707D6C">
      <w:pPr>
        <w:spacing w:after="0" w:line="240" w:lineRule="auto"/>
        <w:rPr>
          <w:szCs w:val="24"/>
        </w:rPr>
      </w:pPr>
      <w:r w:rsidRPr="006C7F31">
        <w:rPr>
          <w:noProof/>
          <w:szCs w:val="24"/>
        </w:rPr>
        <w:pict>
          <v:shape id="_x0000_s1214" type="#_x0000_t202" style="position:absolute;margin-left:121.55pt;margin-top:84.2pt;width:267.7pt;height:192pt;z-index:-251480064" stroked="f">
            <v:textbox style="mso-next-textbox:#_x0000_s1214">
              <w:txbxContent>
                <w:p w:rsidR="0054695F" w:rsidRDefault="0054695F">
                  <w:r w:rsidRPr="00253A9D">
                    <w:rPr>
                      <w:noProof/>
                      <w:lang w:val="af-ZA" w:eastAsia="af-ZA"/>
                    </w:rPr>
                    <w:drawing>
                      <wp:inline distT="0" distB="0" distL="0" distR="0">
                        <wp:extent cx="3138365" cy="2360575"/>
                        <wp:effectExtent l="19050" t="0" r="4885" b="0"/>
                        <wp:docPr id="1146" name="irc_mi" descr="Image result for blue print reading of engineering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lue print reading of engineering drawings"/>
                                <pic:cNvPicPr>
                                  <a:picLocks noChangeAspect="1" noChangeArrowheads="1"/>
                                </pic:cNvPicPr>
                              </pic:nvPicPr>
                              <pic:blipFill>
                                <a:blip r:embed="rId222"/>
                                <a:srcRect/>
                                <a:stretch>
                                  <a:fillRect/>
                                </a:stretch>
                              </pic:blipFill>
                              <pic:spPr bwMode="auto">
                                <a:xfrm>
                                  <a:off x="0" y="0"/>
                                  <a:ext cx="3140850" cy="2362444"/>
                                </a:xfrm>
                                <a:prstGeom prst="rect">
                                  <a:avLst/>
                                </a:prstGeom>
                                <a:noFill/>
                                <a:ln w="9525">
                                  <a:noFill/>
                                  <a:miter lim="800000"/>
                                  <a:headEnd/>
                                  <a:tailEnd/>
                                </a:ln>
                              </pic:spPr>
                            </pic:pic>
                          </a:graphicData>
                        </a:graphic>
                      </wp:inline>
                    </w:drawing>
                  </w:r>
                </w:p>
              </w:txbxContent>
            </v:textbox>
          </v:shape>
        </w:pict>
      </w:r>
      <w:r w:rsidR="009C6DDA" w:rsidRPr="00AF7D70">
        <w:rPr>
          <w:szCs w:val="24"/>
        </w:rPr>
        <w:t xml:space="preserve">Blueprints are 2-dimensional architectural design drawings that indicate the size of a planned building, the materials to be used in its construction, and the placement of its features. Architects </w:t>
      </w:r>
      <w:r w:rsidR="00253A9D" w:rsidRPr="00AF7D70">
        <w:rPr>
          <w:szCs w:val="24"/>
        </w:rPr>
        <w:t xml:space="preserve"> and Engineers </w:t>
      </w:r>
      <w:r w:rsidR="009C6DDA" w:rsidRPr="00AF7D70">
        <w:rPr>
          <w:szCs w:val="24"/>
        </w:rPr>
        <w:t>use blueprints and written specifications to communicate necessary details with construction workers. Learning to read blueprints is essential not only for construction workers but also for the people who hire architects to draft blueprints, so that they can make more informed decisions on construction and renovation projects.</w:t>
      </w: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253A9D" w:rsidRPr="00AF7D70" w:rsidRDefault="00253A9D" w:rsidP="00AC45FB">
      <w:pPr>
        <w:pStyle w:val="NoSpacing"/>
        <w:rPr>
          <w:b/>
        </w:rPr>
      </w:pPr>
    </w:p>
    <w:p w:rsidR="00E47C45" w:rsidRPr="00AF7D70" w:rsidRDefault="009C6DDA" w:rsidP="00AC45FB">
      <w:pPr>
        <w:pStyle w:val="NoSpacing"/>
        <w:rPr>
          <w:b/>
        </w:rPr>
      </w:pPr>
      <w:r w:rsidRPr="00AF7D70">
        <w:rPr>
          <w:b/>
        </w:rPr>
        <w:t>Evaluation questions</w:t>
      </w:r>
    </w:p>
    <w:p w:rsidR="009C6DDA" w:rsidRPr="00AF7D70" w:rsidRDefault="009C6DDA" w:rsidP="009C6DDA">
      <w:pPr>
        <w:pStyle w:val="NoSpacing"/>
        <w:numPr>
          <w:ilvl w:val="0"/>
          <w:numId w:val="25"/>
        </w:numPr>
      </w:pPr>
      <w:r w:rsidRPr="00AF7D70">
        <w:t>Define blue print.</w:t>
      </w:r>
    </w:p>
    <w:p w:rsidR="009C6DDA" w:rsidRPr="00AF7D70" w:rsidRDefault="009C6DDA" w:rsidP="009C6DDA">
      <w:pPr>
        <w:pStyle w:val="NoSpacing"/>
        <w:numPr>
          <w:ilvl w:val="0"/>
          <w:numId w:val="25"/>
        </w:numPr>
      </w:pPr>
      <w:r w:rsidRPr="00AF7D70">
        <w:t>State the importance of blue print in consruction</w:t>
      </w:r>
      <w:r w:rsidR="00B855DF" w:rsidRPr="00AF7D70">
        <w:t>.</w:t>
      </w:r>
    </w:p>
    <w:p w:rsidR="00253A9D" w:rsidRPr="00AF7D70" w:rsidRDefault="00253A9D" w:rsidP="00B855DF">
      <w:pPr>
        <w:pStyle w:val="NoSpacing"/>
      </w:pPr>
    </w:p>
    <w:p w:rsidR="00B855DF" w:rsidRPr="00AF7D70" w:rsidRDefault="00BF056C" w:rsidP="00B855DF">
      <w:pPr>
        <w:pStyle w:val="NoSpacing"/>
        <w:rPr>
          <w:b/>
        </w:rPr>
      </w:pPr>
      <w:r w:rsidRPr="00AF7D70">
        <w:rPr>
          <w:b/>
        </w:rPr>
        <w:t>How to read</w:t>
      </w:r>
      <w:r w:rsidR="00B855DF" w:rsidRPr="00AF7D70">
        <w:rPr>
          <w:b/>
        </w:rPr>
        <w:t xml:space="preserve"> blue print</w:t>
      </w:r>
    </w:p>
    <w:p w:rsidR="00587C7E" w:rsidRPr="00AF7D70" w:rsidRDefault="00BF056C" w:rsidP="00587C7E">
      <w:pPr>
        <w:pStyle w:val="ListParagraph"/>
        <w:numPr>
          <w:ilvl w:val="0"/>
          <w:numId w:val="28"/>
        </w:numPr>
        <w:spacing w:before="100" w:beforeAutospacing="1" w:after="100" w:afterAutospacing="1"/>
      </w:pPr>
      <w:r w:rsidRPr="00AF7D70">
        <w:rPr>
          <w:b/>
          <w:bCs/>
        </w:rPr>
        <w:t>Read the title block.</w:t>
      </w:r>
    </w:p>
    <w:p w:rsidR="00BF056C" w:rsidRPr="00AF7D70" w:rsidRDefault="00BF056C" w:rsidP="00BF056C">
      <w:pPr>
        <w:spacing w:before="100" w:beforeAutospacing="1" w:after="100" w:afterAutospacing="1"/>
        <w:ind w:left="720"/>
      </w:pPr>
      <w:r w:rsidRPr="00AF7D70">
        <w:t xml:space="preserve">These often appear at the beginning of any blueprints. If you are involved in any   serious construction work, you will want to make sure to read it all thoroughly. </w:t>
      </w:r>
    </w:p>
    <w:p w:rsidR="00BF056C" w:rsidRPr="00AF7D70" w:rsidRDefault="00BF056C" w:rsidP="00BF056C">
      <w:pPr>
        <w:numPr>
          <w:ilvl w:val="1"/>
          <w:numId w:val="26"/>
        </w:numPr>
        <w:spacing w:before="100" w:beforeAutospacing="1" w:after="100" w:afterAutospacing="1" w:line="240" w:lineRule="auto"/>
      </w:pPr>
      <w:r w:rsidRPr="00AF7D70">
        <w:t>The title block's first section lists the blueprint's name, number, as well as the location, site, or vendor.</w:t>
      </w:r>
      <w:r w:rsidRPr="00AF7D70">
        <w:rPr>
          <w:rFonts w:eastAsiaTheme="majorEastAsia"/>
          <w:vertAlign w:val="superscript"/>
        </w:rPr>
        <w:t>[</w:t>
      </w:r>
      <w:r w:rsidRPr="00AF7D70">
        <w:t xml:space="preserve"> If the drawing is part of a series this information will also be listed. This section is largely for filing and organizational purposes.</w:t>
      </w:r>
    </w:p>
    <w:p w:rsidR="00BF056C" w:rsidRPr="00AF7D70" w:rsidRDefault="00BF056C" w:rsidP="00BF056C">
      <w:pPr>
        <w:numPr>
          <w:ilvl w:val="1"/>
          <w:numId w:val="26"/>
        </w:numPr>
        <w:spacing w:before="100" w:beforeAutospacing="1" w:after="100" w:afterAutospacing="1" w:line="240" w:lineRule="auto"/>
      </w:pPr>
      <w:r w:rsidRPr="00AF7D70">
        <w:lastRenderedPageBreak/>
        <w:t>The second section comprises bureaucratic information. Approval dates and signatures are located here. If you find a blueprint that interests you and want to know more, this information can be invaluable.</w:t>
      </w:r>
    </w:p>
    <w:p w:rsidR="00BF056C" w:rsidRPr="00AF7D70" w:rsidRDefault="006C7F31" w:rsidP="00BF056C">
      <w:pPr>
        <w:numPr>
          <w:ilvl w:val="1"/>
          <w:numId w:val="26"/>
        </w:numPr>
        <w:spacing w:before="100" w:beforeAutospacing="1" w:after="100" w:afterAutospacing="1" w:line="240" w:lineRule="auto"/>
      </w:pPr>
      <w:r w:rsidRPr="006C7F31">
        <w:rPr>
          <w:b/>
          <w:noProof/>
        </w:rPr>
        <w:pict>
          <v:shape id="_x0000_s1207" type="#_x0000_t202" style="position:absolute;left:0;text-align:left;margin-left:39.1pt;margin-top:59.85pt;width:482.45pt;height:333.7pt;z-index:-251486208;mso-wrap-style:none" stroked="f">
            <v:textbox style="mso-next-textbox:#_x0000_s1207">
              <w:txbxContent>
                <w:p w:rsidR="0054695F" w:rsidRDefault="0054695F">
                  <w:r>
                    <w:rPr>
                      <w:noProof/>
                      <w:lang w:val="af-ZA" w:eastAsia="af-ZA"/>
                    </w:rPr>
                    <w:drawing>
                      <wp:inline distT="0" distB="0" distL="0" distR="0">
                        <wp:extent cx="5916295" cy="4439285"/>
                        <wp:effectExtent l="19050" t="0" r="8255" b="0"/>
                        <wp:docPr id="1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srcRect/>
                                <a:stretch>
                                  <a:fillRect/>
                                </a:stretch>
                              </pic:blipFill>
                              <pic:spPr bwMode="auto">
                                <a:xfrm>
                                  <a:off x="0" y="0"/>
                                  <a:ext cx="5916295" cy="4439285"/>
                                </a:xfrm>
                                <a:prstGeom prst="rect">
                                  <a:avLst/>
                                </a:prstGeom>
                                <a:noFill/>
                                <a:ln w="9525">
                                  <a:noFill/>
                                  <a:miter lim="800000"/>
                                  <a:headEnd/>
                                  <a:tailEnd/>
                                </a:ln>
                              </pic:spPr>
                            </pic:pic>
                          </a:graphicData>
                        </a:graphic>
                      </wp:inline>
                    </w:drawing>
                  </w:r>
                </w:p>
              </w:txbxContent>
            </v:textbox>
          </v:shape>
        </w:pict>
      </w:r>
      <w:r w:rsidR="00BF056C" w:rsidRPr="00AF7D70">
        <w:t>Section three of the title block is the list of references. This lists all other drawings that are related to the building/system/component, as well as all blueprints that were used as reference/inspiration. Similar to the second section this can be incredibly helpful if you are to begin your own blueprint.</w:t>
      </w:r>
    </w:p>
    <w:p w:rsidR="00BF056C" w:rsidRPr="00AF7D70" w:rsidRDefault="00BF056C" w:rsidP="00B855DF">
      <w:pPr>
        <w:pStyle w:val="NoSpacing"/>
        <w:rPr>
          <w:b/>
        </w:rPr>
      </w:pPr>
    </w:p>
    <w:p w:rsidR="00BF056C" w:rsidRPr="00AF7D70" w:rsidRDefault="00BF056C" w:rsidP="00B855DF">
      <w:pPr>
        <w:pStyle w:val="NoSpacing"/>
        <w:rPr>
          <w:b/>
        </w:rPr>
      </w:pPr>
    </w:p>
    <w:p w:rsidR="00B855DF" w:rsidRPr="00AF7D70" w:rsidRDefault="00B855DF" w:rsidP="00B855DF">
      <w:pPr>
        <w:pStyle w:val="NoSpacing"/>
        <w:rPr>
          <w:b/>
        </w:rPr>
      </w:pPr>
    </w:p>
    <w:p w:rsidR="00B855DF" w:rsidRPr="00AF7D70" w:rsidRDefault="00B855DF" w:rsidP="00B855DF">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E47C45" w:rsidRPr="00AF7D70" w:rsidRDefault="00E47C45" w:rsidP="00AC45FB">
      <w:pPr>
        <w:pStyle w:val="NoSpacing"/>
        <w:rPr>
          <w:b/>
        </w:rPr>
      </w:pPr>
    </w:p>
    <w:p w:rsidR="00707D6C" w:rsidRDefault="00707D6C">
      <w:pPr>
        <w:rPr>
          <w:b/>
          <w:bCs/>
        </w:rPr>
      </w:pPr>
      <w:r>
        <w:rPr>
          <w:b/>
          <w:bCs/>
        </w:rPr>
        <w:br w:type="page"/>
      </w:r>
    </w:p>
    <w:p w:rsidR="0034696F" w:rsidRPr="00AF7D70" w:rsidRDefault="00BF056C" w:rsidP="00587C7E">
      <w:pPr>
        <w:pStyle w:val="ListParagraph"/>
        <w:numPr>
          <w:ilvl w:val="0"/>
          <w:numId w:val="26"/>
        </w:numPr>
        <w:spacing w:before="100" w:beforeAutospacing="1" w:after="100" w:afterAutospacing="1"/>
      </w:pPr>
      <w:ins w:id="26" w:author="Unknown">
        <w:r w:rsidRPr="00AF7D70">
          <w:rPr>
            <w:b/>
            <w:bCs/>
          </w:rPr>
          <w:lastRenderedPageBreak/>
          <w:t>Read the revision block.</w:t>
        </w:r>
      </w:ins>
    </w:p>
    <w:p w:rsidR="00BF056C" w:rsidRPr="00AF7D70" w:rsidRDefault="006C7F31" w:rsidP="00BF056C">
      <w:pPr>
        <w:spacing w:before="100" w:beforeAutospacing="1" w:after="100" w:afterAutospacing="1"/>
        <w:ind w:left="720"/>
      </w:pPr>
      <w:r w:rsidRPr="006C7F31">
        <w:rPr>
          <w:noProof/>
        </w:rPr>
        <w:pict>
          <v:shape id="_x0000_s1208" type="#_x0000_t202" style="position:absolute;left:0;text-align:left;margin-left:39.1pt;margin-top:32.2pt;width:484.3pt;height:326.75pt;z-index:-251485184" stroked="f">
            <v:textbox style="mso-next-textbox:#_x0000_s1208">
              <w:txbxContent>
                <w:p w:rsidR="0054695F" w:rsidRDefault="0054695F">
                  <w:r w:rsidRPr="00BF056C">
                    <w:rPr>
                      <w:noProof/>
                      <w:lang w:val="af-ZA" w:eastAsia="af-ZA"/>
                    </w:rPr>
                    <w:drawing>
                      <wp:inline distT="0" distB="0" distL="0" distR="0">
                        <wp:extent cx="5552294" cy="4165619"/>
                        <wp:effectExtent l="19050" t="0" r="0" b="0"/>
                        <wp:docPr id="1175" name="img_acd5007726" descr="Image titled Learn to Read Blueprints Step 3">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cd5007726" descr="Image titled Learn to Read Blueprints Step 3">
                                  <a:hlinkClick r:id="rId224"/>
                                </pic:cNvPr>
                                <pic:cNvPicPr>
                                  <a:picLocks noChangeAspect="1" noChangeArrowheads="1"/>
                                </pic:cNvPicPr>
                              </pic:nvPicPr>
                              <pic:blipFill>
                                <a:blip r:embed="rId225"/>
                                <a:srcRect/>
                                <a:stretch>
                                  <a:fillRect/>
                                </a:stretch>
                              </pic:blipFill>
                              <pic:spPr bwMode="auto">
                                <a:xfrm>
                                  <a:off x="0" y="0"/>
                                  <a:ext cx="5552294" cy="4165619"/>
                                </a:xfrm>
                                <a:prstGeom prst="rect">
                                  <a:avLst/>
                                </a:prstGeom>
                                <a:noFill/>
                                <a:ln w="9525">
                                  <a:noFill/>
                                  <a:miter lim="800000"/>
                                  <a:headEnd/>
                                  <a:tailEnd/>
                                </a:ln>
                              </pic:spPr>
                            </pic:pic>
                          </a:graphicData>
                        </a:graphic>
                      </wp:inline>
                    </w:drawing>
                  </w:r>
                </w:p>
              </w:txbxContent>
            </v:textbox>
          </v:shape>
        </w:pict>
      </w:r>
      <w:ins w:id="27" w:author="Unknown">
        <w:r w:rsidR="00BF056C" w:rsidRPr="00AF7D70">
          <w:t xml:space="preserve">Any time changes to a building/system/component are made, the drawing has to be redrafted. Those changes are listed here. </w:t>
        </w:r>
      </w:ins>
    </w:p>
    <w:p w:rsidR="00BF056C" w:rsidRPr="00AF7D70" w:rsidRDefault="0034696F" w:rsidP="0034696F">
      <w:pPr>
        <w:tabs>
          <w:tab w:val="left" w:pos="1108"/>
        </w:tabs>
        <w:spacing w:before="100" w:beforeAutospacing="1" w:after="100" w:afterAutospacing="1"/>
        <w:ind w:left="720"/>
      </w:pPr>
      <w:r w:rsidRPr="00AF7D70">
        <w:tab/>
      </w:r>
    </w:p>
    <w:p w:rsidR="00BF056C" w:rsidRPr="00AF7D70" w:rsidRDefault="00587C7E" w:rsidP="00587C7E">
      <w:pPr>
        <w:tabs>
          <w:tab w:val="left" w:pos="1108"/>
        </w:tabs>
        <w:spacing w:before="100" w:beforeAutospacing="1" w:after="100" w:afterAutospacing="1"/>
        <w:ind w:left="720"/>
      </w:pPr>
      <w:r w:rsidRPr="00AF7D70">
        <w:tab/>
      </w:r>
    </w:p>
    <w:p w:rsidR="00BF056C" w:rsidRPr="00AF7D70" w:rsidRDefault="00BF056C" w:rsidP="00BF056C">
      <w:pPr>
        <w:spacing w:before="100" w:beforeAutospacing="1" w:after="100" w:afterAutospacing="1"/>
        <w:ind w:left="720"/>
      </w:pPr>
    </w:p>
    <w:p w:rsidR="00BF056C" w:rsidRPr="00AF7D70" w:rsidRDefault="00BF056C" w:rsidP="00BF056C">
      <w:pPr>
        <w:spacing w:before="100" w:beforeAutospacing="1" w:after="100" w:afterAutospacing="1"/>
        <w:ind w:left="720"/>
        <w:rPr>
          <w:ins w:id="28" w:author="Unknown"/>
        </w:rPr>
      </w:pPr>
    </w:p>
    <w:p w:rsidR="00BF056C" w:rsidRPr="00AF7D70" w:rsidRDefault="00BF056C" w:rsidP="00AC45FB">
      <w:pPr>
        <w:pStyle w:val="NoSpacing"/>
        <w:rPr>
          <w:b/>
        </w:rPr>
      </w:pPr>
    </w:p>
    <w:p w:rsidR="00B855DF" w:rsidRPr="00AF7D70" w:rsidRDefault="00B855DF" w:rsidP="00AC45FB">
      <w:pPr>
        <w:pStyle w:val="NoSpacing"/>
        <w:rPr>
          <w:b/>
        </w:rPr>
      </w:pPr>
    </w:p>
    <w:p w:rsidR="00B855DF" w:rsidRPr="00AF7D70" w:rsidRDefault="00B855DF" w:rsidP="00AC45FB">
      <w:pPr>
        <w:pStyle w:val="NoSpacing"/>
        <w:rPr>
          <w:b/>
        </w:rPr>
      </w:pPr>
    </w:p>
    <w:p w:rsidR="00B855DF" w:rsidRPr="00AF7D70" w:rsidRDefault="00B855DF" w:rsidP="00AC45FB">
      <w:pPr>
        <w:pStyle w:val="NoSpacing"/>
        <w:rPr>
          <w:b/>
        </w:rPr>
      </w:pPr>
    </w:p>
    <w:p w:rsidR="0034696F" w:rsidRPr="00AF7D70" w:rsidRDefault="0034696F" w:rsidP="00AC45FB">
      <w:pPr>
        <w:pStyle w:val="NoSpacing"/>
        <w:rPr>
          <w:b/>
        </w:rPr>
      </w:pPr>
    </w:p>
    <w:p w:rsidR="0034696F" w:rsidRPr="00AF7D70" w:rsidRDefault="0034696F" w:rsidP="00AC45FB">
      <w:pPr>
        <w:pStyle w:val="NoSpacing"/>
        <w:rPr>
          <w:b/>
        </w:rPr>
      </w:pPr>
    </w:p>
    <w:p w:rsidR="0034696F" w:rsidRPr="00AF7D70" w:rsidRDefault="0034696F" w:rsidP="00AC45FB">
      <w:pPr>
        <w:pStyle w:val="NoSpacing"/>
        <w:rPr>
          <w:b/>
        </w:rPr>
      </w:pPr>
    </w:p>
    <w:p w:rsidR="0034696F" w:rsidRPr="00AF7D70" w:rsidRDefault="0034696F" w:rsidP="00AC45FB">
      <w:pPr>
        <w:pStyle w:val="NoSpacing"/>
        <w:rPr>
          <w:b/>
        </w:rPr>
      </w:pPr>
    </w:p>
    <w:p w:rsidR="0034696F" w:rsidRPr="00AF7D70" w:rsidRDefault="0034696F" w:rsidP="00AC45FB">
      <w:pPr>
        <w:pStyle w:val="NoSpacing"/>
        <w:rPr>
          <w:b/>
        </w:rPr>
      </w:pPr>
    </w:p>
    <w:p w:rsidR="0034696F" w:rsidRPr="00AF7D70" w:rsidRDefault="0034696F" w:rsidP="00AC45FB">
      <w:pPr>
        <w:pStyle w:val="NoSpacing"/>
        <w:rPr>
          <w:b/>
        </w:rPr>
      </w:pPr>
    </w:p>
    <w:p w:rsidR="0034696F" w:rsidRPr="00AF7D70" w:rsidRDefault="0034696F" w:rsidP="00AC45FB">
      <w:pPr>
        <w:pStyle w:val="NoSpacing"/>
        <w:rPr>
          <w:b/>
        </w:rPr>
      </w:pPr>
    </w:p>
    <w:p w:rsidR="0034696F" w:rsidRPr="00AF7D70" w:rsidRDefault="0034696F" w:rsidP="00AC45FB">
      <w:pPr>
        <w:pStyle w:val="NoSpacing"/>
        <w:rPr>
          <w:b/>
        </w:rPr>
      </w:pPr>
    </w:p>
    <w:p w:rsidR="0034696F" w:rsidRPr="00AF7D70" w:rsidRDefault="0034696F" w:rsidP="00AC45FB">
      <w:pPr>
        <w:pStyle w:val="NoSpacing"/>
        <w:rPr>
          <w:b/>
        </w:rPr>
      </w:pPr>
    </w:p>
    <w:p w:rsidR="0034696F" w:rsidRPr="00AF7D70" w:rsidRDefault="0034696F" w:rsidP="00587C7E">
      <w:pPr>
        <w:pStyle w:val="ListParagraph"/>
        <w:numPr>
          <w:ilvl w:val="0"/>
          <w:numId w:val="26"/>
        </w:numPr>
        <w:spacing w:before="100" w:beforeAutospacing="1" w:after="100" w:afterAutospacing="1"/>
      </w:pPr>
      <w:ins w:id="29" w:author="Unknown">
        <w:r w:rsidRPr="00AF7D70">
          <w:rPr>
            <w:b/>
            <w:bCs/>
          </w:rPr>
          <w:t>Read the notes and legend.</w:t>
        </w:r>
      </w:ins>
    </w:p>
    <w:p w:rsidR="0034696F" w:rsidRPr="00AF7D70" w:rsidRDefault="0034696F" w:rsidP="0034696F">
      <w:pPr>
        <w:spacing w:before="100" w:beforeAutospacing="1" w:after="100" w:afterAutospacing="1"/>
        <w:ind w:left="720"/>
        <w:rPr>
          <w:ins w:id="30" w:author="Unknown"/>
        </w:rPr>
      </w:pPr>
      <w:ins w:id="31" w:author="Unknown">
        <w:r w:rsidRPr="00AF7D70">
          <w:t xml:space="preserve">In addition to the standard scale, grid, and lines, blueprints are often comprised of other symbols and numbers. In order to fully comprehend the specific blueprint you're working with, be sure to learn those symbols by reading through the legend. The notes will reveal any specifications or information the designer thinks will aid in understanding the drawing. </w:t>
        </w:r>
      </w:ins>
    </w:p>
    <w:p w:rsidR="0034696F" w:rsidRPr="00AF7D70" w:rsidRDefault="0034696F" w:rsidP="0034696F">
      <w:pPr>
        <w:numPr>
          <w:ilvl w:val="1"/>
          <w:numId w:val="27"/>
        </w:numPr>
        <w:spacing w:before="100" w:beforeAutospacing="1" w:after="100" w:afterAutospacing="1" w:line="240" w:lineRule="auto"/>
        <w:rPr>
          <w:ins w:id="32" w:author="Unknown"/>
        </w:rPr>
      </w:pPr>
      <w:ins w:id="33" w:author="Unknown">
        <w:r w:rsidRPr="00AF7D70">
          <w:t>For projects that actually begin construction it is even more important to read the notes. It's possible practical information like, "Do not begin working until 8am," will be listed.</w:t>
        </w:r>
      </w:ins>
    </w:p>
    <w:p w:rsidR="0034696F" w:rsidRPr="00AF7D70" w:rsidRDefault="0034696F" w:rsidP="00587C7E">
      <w:pPr>
        <w:pStyle w:val="ListParagraph"/>
        <w:numPr>
          <w:ilvl w:val="0"/>
          <w:numId w:val="26"/>
        </w:numPr>
        <w:spacing w:before="100" w:beforeAutospacing="1" w:after="100" w:afterAutospacing="1"/>
      </w:pPr>
      <w:ins w:id="34" w:author="Unknown">
        <w:r w:rsidRPr="00AF7D70">
          <w:rPr>
            <w:b/>
            <w:bCs/>
          </w:rPr>
          <w:t>Determine the view.</w:t>
        </w:r>
      </w:ins>
    </w:p>
    <w:p w:rsidR="00587C7E" w:rsidRPr="00AF7D70" w:rsidRDefault="0034696F" w:rsidP="00253A9D">
      <w:pPr>
        <w:spacing w:before="100" w:beforeAutospacing="1" w:after="100" w:afterAutospacing="1"/>
        <w:ind w:left="720"/>
        <w:rPr>
          <w:ins w:id="35" w:author="Unknown"/>
        </w:rPr>
      </w:pPr>
      <w:ins w:id="36" w:author="Unknown">
        <w:r w:rsidRPr="00AF7D70">
          <w:t>With 2D blueprints, there are three common perspectives: plan, elevation, and section.</w:t>
        </w:r>
        <w:r w:rsidR="006C7F31" w:rsidRPr="00AF7D70">
          <w:rPr>
            <w:vertAlign w:val="superscript"/>
          </w:rPr>
          <w:fldChar w:fldCharType="begin"/>
        </w:r>
        <w:r w:rsidRPr="00AF7D70">
          <w:rPr>
            <w:vertAlign w:val="superscript"/>
          </w:rPr>
          <w:instrText xml:space="preserve"> HYPERLINK "http://www.wikihow.com/Learn-to-Read-Blueprints" \l "_note-2" </w:instrText>
        </w:r>
        <w:r w:rsidR="006C7F31" w:rsidRPr="00AF7D70">
          <w:rPr>
            <w:vertAlign w:val="superscript"/>
          </w:rPr>
          <w:fldChar w:fldCharType="separate"/>
        </w:r>
        <w:r w:rsidRPr="00AF7D70">
          <w:rPr>
            <w:rStyle w:val="Hyperlink"/>
            <w:rFonts w:eastAsiaTheme="majorEastAsia"/>
            <w:u w:val="none"/>
            <w:vertAlign w:val="superscript"/>
          </w:rPr>
          <w:t>[2]</w:t>
        </w:r>
        <w:r w:rsidR="006C7F31" w:rsidRPr="00AF7D70">
          <w:rPr>
            <w:vertAlign w:val="superscript"/>
          </w:rPr>
          <w:fldChar w:fldCharType="end"/>
        </w:r>
        <w:r w:rsidRPr="00AF7D70">
          <w:t xml:space="preserve"> Understanding which one of these is being employed is an important first step to reading any drawing. </w:t>
        </w:r>
      </w:ins>
    </w:p>
    <w:p w:rsidR="0034696F" w:rsidRPr="00AF7D70" w:rsidRDefault="0034696F" w:rsidP="0034696F">
      <w:pPr>
        <w:numPr>
          <w:ilvl w:val="1"/>
          <w:numId w:val="27"/>
        </w:numPr>
        <w:spacing w:before="100" w:beforeAutospacing="1" w:after="100" w:afterAutospacing="1" w:line="240" w:lineRule="auto"/>
        <w:rPr>
          <w:ins w:id="37" w:author="Unknown"/>
        </w:rPr>
      </w:pPr>
      <w:ins w:id="38" w:author="Unknown">
        <w:r w:rsidRPr="00AF7D70">
          <w:t>Plan: A bird's eye view of planned work. Usually this is done on a horizontal plane at 30" above the floor. This perspective allows precise mapping of width and length.</w:t>
        </w:r>
      </w:ins>
    </w:p>
    <w:p w:rsidR="0034696F" w:rsidRPr="00AF7D70" w:rsidRDefault="0034696F" w:rsidP="0034696F">
      <w:pPr>
        <w:numPr>
          <w:ilvl w:val="1"/>
          <w:numId w:val="27"/>
        </w:numPr>
        <w:spacing w:before="100" w:beforeAutospacing="1" w:after="100" w:afterAutospacing="1" w:line="240" w:lineRule="auto"/>
        <w:rPr>
          <w:ins w:id="39" w:author="Unknown"/>
        </w:rPr>
      </w:pPr>
      <w:ins w:id="40" w:author="Unknown">
        <w:r w:rsidRPr="00AF7D70">
          <w:t>Elevation: A view of planned work from the side. These drawings are usually oriented from the north, east, west, or south. Composing an elevation map allows for detailed planning of height dimensions.</w:t>
        </w:r>
      </w:ins>
    </w:p>
    <w:p w:rsidR="00587C7E" w:rsidRPr="00AF7D70" w:rsidRDefault="0034696F" w:rsidP="00AC45FB">
      <w:pPr>
        <w:numPr>
          <w:ilvl w:val="1"/>
          <w:numId w:val="27"/>
        </w:numPr>
        <w:spacing w:before="100" w:beforeAutospacing="1" w:after="100" w:afterAutospacing="1" w:line="240" w:lineRule="auto"/>
      </w:pPr>
      <w:ins w:id="41" w:author="Unknown">
        <w:r w:rsidRPr="00AF7D70">
          <w:lastRenderedPageBreak/>
          <w:t>Section: A view of something as if it were cut through. This perspective is generally imaginary, and is used to show the inner workings of how something will be built.</w:t>
        </w:r>
      </w:ins>
    </w:p>
    <w:p w:rsidR="0034696F" w:rsidRPr="00AF7D70" w:rsidRDefault="006C7F31" w:rsidP="00587C7E">
      <w:pPr>
        <w:spacing w:before="100" w:beforeAutospacing="1" w:after="100" w:afterAutospacing="1" w:line="240" w:lineRule="auto"/>
        <w:ind w:left="1440"/>
      </w:pPr>
      <w:r w:rsidRPr="006C7F31">
        <w:rPr>
          <w:noProof/>
        </w:rPr>
        <w:pict>
          <v:shape id="_x0000_s1209" type="#_x0000_t202" style="position:absolute;left:0;text-align:left;margin-left:14.45pt;margin-top:1.55pt;width:503.4pt;height:324.9pt;z-index:-251484160" stroked="f">
            <v:textbox style="mso-next-textbox:#_x0000_s1209">
              <w:txbxContent>
                <w:p w:rsidR="0054695F" w:rsidRDefault="0054695F">
                  <w:r w:rsidRPr="0034696F">
                    <w:rPr>
                      <w:noProof/>
                      <w:lang w:val="af-ZA" w:eastAsia="af-ZA"/>
                    </w:rPr>
                    <w:drawing>
                      <wp:inline distT="0" distB="0" distL="0" distR="0">
                        <wp:extent cx="6200775" cy="4652142"/>
                        <wp:effectExtent l="19050" t="0" r="9525" b="0"/>
                        <wp:docPr id="1176" name="img_9cf0af551a" descr="Image titled Learn to Read Blueprints Step 4">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cf0af551a" descr="Image titled Learn to Read Blueprints Step 4">
                                  <a:hlinkClick r:id="rId226"/>
                                </pic:cNvPr>
                                <pic:cNvPicPr>
                                  <a:picLocks noChangeAspect="1" noChangeArrowheads="1"/>
                                </pic:cNvPicPr>
                              </pic:nvPicPr>
                              <pic:blipFill>
                                <a:blip r:embed="rId227"/>
                                <a:srcRect/>
                                <a:stretch>
                                  <a:fillRect/>
                                </a:stretch>
                              </pic:blipFill>
                              <pic:spPr bwMode="auto">
                                <a:xfrm>
                                  <a:off x="0" y="0"/>
                                  <a:ext cx="6200775" cy="4652142"/>
                                </a:xfrm>
                                <a:prstGeom prst="rect">
                                  <a:avLst/>
                                </a:prstGeom>
                                <a:noFill/>
                                <a:ln w="9525">
                                  <a:noFill/>
                                  <a:miter lim="800000"/>
                                  <a:headEnd/>
                                  <a:tailEnd/>
                                </a:ln>
                              </pic:spPr>
                            </pic:pic>
                          </a:graphicData>
                        </a:graphic>
                      </wp:inline>
                    </w:drawing>
                  </w:r>
                </w:p>
              </w:txbxContent>
            </v:textbox>
          </v:shape>
        </w:pict>
      </w:r>
    </w:p>
    <w:p w:rsidR="00587C7E" w:rsidRPr="00AF7D70" w:rsidRDefault="00587C7E" w:rsidP="00587C7E">
      <w:pPr>
        <w:spacing w:before="100" w:beforeAutospacing="1" w:after="100" w:afterAutospacing="1" w:line="240" w:lineRule="auto"/>
        <w:ind w:left="1440"/>
      </w:pPr>
    </w:p>
    <w:p w:rsidR="00587C7E" w:rsidRPr="00AF7D70" w:rsidRDefault="00587C7E" w:rsidP="00587C7E">
      <w:pPr>
        <w:spacing w:before="100" w:beforeAutospacing="1" w:after="100" w:afterAutospacing="1" w:line="240" w:lineRule="auto"/>
        <w:ind w:left="1440"/>
      </w:pPr>
    </w:p>
    <w:p w:rsidR="00587C7E" w:rsidRPr="00AF7D70" w:rsidRDefault="00587C7E" w:rsidP="00587C7E">
      <w:pPr>
        <w:spacing w:before="100" w:beforeAutospacing="1" w:after="100" w:afterAutospacing="1" w:line="240" w:lineRule="auto"/>
        <w:ind w:left="1440"/>
      </w:pPr>
    </w:p>
    <w:p w:rsidR="00587C7E" w:rsidRPr="00AF7D70" w:rsidRDefault="00587C7E" w:rsidP="00587C7E">
      <w:pPr>
        <w:spacing w:before="100" w:beforeAutospacing="1" w:after="100" w:afterAutospacing="1" w:line="240" w:lineRule="auto"/>
        <w:ind w:left="1440"/>
      </w:pPr>
    </w:p>
    <w:p w:rsidR="00587C7E" w:rsidRPr="00AF7D70" w:rsidRDefault="00587C7E" w:rsidP="00587C7E">
      <w:pPr>
        <w:spacing w:before="100" w:beforeAutospacing="1" w:after="100" w:afterAutospacing="1" w:line="240" w:lineRule="auto"/>
        <w:ind w:left="1440"/>
      </w:pPr>
    </w:p>
    <w:p w:rsidR="00587C7E" w:rsidRPr="00AF7D70" w:rsidRDefault="00587C7E" w:rsidP="00587C7E">
      <w:pPr>
        <w:spacing w:before="100" w:beforeAutospacing="1" w:after="100" w:afterAutospacing="1" w:line="240" w:lineRule="auto"/>
        <w:ind w:left="1440"/>
      </w:pPr>
    </w:p>
    <w:p w:rsidR="00587C7E" w:rsidRPr="00AF7D70" w:rsidRDefault="00587C7E" w:rsidP="00587C7E">
      <w:pPr>
        <w:spacing w:before="100" w:beforeAutospacing="1" w:after="100" w:afterAutospacing="1" w:line="240" w:lineRule="auto"/>
        <w:ind w:left="1440"/>
      </w:pPr>
    </w:p>
    <w:p w:rsidR="00587C7E" w:rsidRPr="00AF7D70" w:rsidRDefault="00587C7E" w:rsidP="00587C7E">
      <w:pPr>
        <w:spacing w:before="100" w:beforeAutospacing="1" w:after="100" w:afterAutospacing="1" w:line="240" w:lineRule="auto"/>
        <w:ind w:left="1440"/>
      </w:pPr>
    </w:p>
    <w:p w:rsidR="00587C7E" w:rsidRPr="00AF7D70" w:rsidRDefault="00587C7E" w:rsidP="00587C7E">
      <w:pPr>
        <w:spacing w:before="100" w:beforeAutospacing="1" w:after="100" w:afterAutospacing="1" w:line="240" w:lineRule="auto"/>
        <w:ind w:left="1440"/>
      </w:pPr>
    </w:p>
    <w:p w:rsidR="00587C7E" w:rsidRPr="00AF7D70" w:rsidRDefault="00587C7E" w:rsidP="00587C7E">
      <w:pPr>
        <w:spacing w:before="100" w:beforeAutospacing="1" w:after="100" w:afterAutospacing="1" w:line="240" w:lineRule="auto"/>
        <w:ind w:left="1440"/>
      </w:pPr>
    </w:p>
    <w:p w:rsidR="00587C7E" w:rsidRPr="00AF7D70" w:rsidRDefault="00587C7E" w:rsidP="00724A0D">
      <w:pPr>
        <w:spacing w:before="100" w:beforeAutospacing="1" w:after="100" w:afterAutospacing="1" w:line="240" w:lineRule="auto"/>
      </w:pPr>
    </w:p>
    <w:p w:rsidR="00587C7E" w:rsidRPr="00AF7D70" w:rsidRDefault="00587C7E" w:rsidP="00587C7E">
      <w:pPr>
        <w:pStyle w:val="ListParagraph"/>
        <w:numPr>
          <w:ilvl w:val="0"/>
          <w:numId w:val="26"/>
        </w:numPr>
        <w:spacing w:before="100" w:beforeAutospacing="1" w:after="100" w:afterAutospacing="1"/>
      </w:pPr>
      <w:ins w:id="42" w:author="Unknown">
        <w:r w:rsidRPr="00AF7D70">
          <w:rPr>
            <w:b/>
            <w:bCs/>
          </w:rPr>
          <w:t>Establish the scale in your mind.</w:t>
        </w:r>
      </w:ins>
    </w:p>
    <w:p w:rsidR="00587C7E" w:rsidRPr="00AF7D70" w:rsidRDefault="00587C7E" w:rsidP="00587C7E">
      <w:pPr>
        <w:spacing w:before="100" w:beforeAutospacing="1" w:after="100" w:afterAutospacing="1"/>
        <w:ind w:left="720"/>
        <w:rPr>
          <w:ins w:id="43" w:author="Unknown"/>
        </w:rPr>
      </w:pPr>
      <w:ins w:id="44" w:author="Unknown">
        <w:r w:rsidRPr="00AF7D70">
          <w:t xml:space="preserve">Blueprints are scaled down representations of things like houses, underground piping, and power line. To ensure proper construction, always use precise measurements. The scale sets a rule for the entire drawing, saying what measurements on the drawing are equal to in real life. For example 1/8" = 1' (one eighth inch equals one foot). </w:t>
        </w:r>
      </w:ins>
    </w:p>
    <w:p w:rsidR="00587C7E" w:rsidRPr="00AF7D70" w:rsidRDefault="00587C7E" w:rsidP="00587C7E">
      <w:pPr>
        <w:numPr>
          <w:ilvl w:val="1"/>
          <w:numId w:val="27"/>
        </w:numPr>
        <w:spacing w:before="100" w:beforeAutospacing="1" w:after="100" w:afterAutospacing="1" w:line="240" w:lineRule="auto"/>
        <w:rPr>
          <w:ins w:id="45" w:author="Unknown"/>
        </w:rPr>
      </w:pPr>
      <w:ins w:id="46" w:author="Unknown">
        <w:r w:rsidRPr="00AF7D70">
          <w:t xml:space="preserve">Architectural scales are used for the construction of building exterior and interiors; for establishing doors, windows, and walls. Many are presented in fractions: 1/4" = 1' (one-fourth inch equals one foot), 1/8" = 1' (one-eighth inch equals 1 foot). </w:t>
        </w:r>
        <w:r w:rsidR="006C7F31" w:rsidRPr="00AF7D70">
          <w:rPr>
            <w:vertAlign w:val="superscript"/>
          </w:rPr>
          <w:fldChar w:fldCharType="begin"/>
        </w:r>
        <w:r w:rsidRPr="00AF7D70">
          <w:rPr>
            <w:vertAlign w:val="superscript"/>
          </w:rPr>
          <w:instrText xml:space="preserve"> HYPERLINK "http://www.wikihow.com/Learn-to-Read-Blueprints" \l "_note-3" </w:instrText>
        </w:r>
        <w:r w:rsidR="006C7F31" w:rsidRPr="00AF7D70">
          <w:rPr>
            <w:vertAlign w:val="superscript"/>
          </w:rPr>
          <w:fldChar w:fldCharType="separate"/>
        </w:r>
        <w:r w:rsidRPr="00AF7D70">
          <w:rPr>
            <w:rStyle w:val="Hyperlink"/>
            <w:rFonts w:eastAsiaTheme="majorEastAsia"/>
            <w:u w:val="none"/>
            <w:vertAlign w:val="superscript"/>
          </w:rPr>
          <w:t>[3]</w:t>
        </w:r>
        <w:r w:rsidR="006C7F31" w:rsidRPr="00AF7D70">
          <w:rPr>
            <w:vertAlign w:val="superscript"/>
          </w:rPr>
          <w:fldChar w:fldCharType="end"/>
        </w:r>
      </w:ins>
    </w:p>
    <w:p w:rsidR="00631887" w:rsidRPr="00AF7D70" w:rsidRDefault="00587C7E" w:rsidP="00631887">
      <w:pPr>
        <w:numPr>
          <w:ilvl w:val="1"/>
          <w:numId w:val="27"/>
        </w:numPr>
        <w:spacing w:before="100" w:beforeAutospacing="1" w:after="100" w:afterAutospacing="1" w:line="240" w:lineRule="auto"/>
      </w:pPr>
      <w:ins w:id="47" w:author="Unknown">
        <w:r w:rsidRPr="00AF7D70">
          <w:t>Engineer scales, or civil scales, are used for public water systems, roads and highways, as well as topographical endeavors. They use whole-integer ratios like 1" = 10' (one inch equals 10 feet) or 1" = 50' (one inch equals fifty feet).</w:t>
        </w:r>
      </w:ins>
    </w:p>
    <w:p w:rsidR="00707D6C" w:rsidRDefault="00707D6C">
      <w:r>
        <w:br w:type="page"/>
      </w:r>
    </w:p>
    <w:p w:rsidR="00631887" w:rsidRPr="00AF7D70" w:rsidRDefault="006C7F31" w:rsidP="00631887">
      <w:pPr>
        <w:spacing w:before="100" w:beforeAutospacing="1" w:after="100" w:afterAutospacing="1" w:line="240" w:lineRule="auto"/>
      </w:pPr>
      <w:r w:rsidRPr="006C7F31">
        <w:rPr>
          <w:noProof/>
        </w:rPr>
        <w:lastRenderedPageBreak/>
        <w:pict>
          <v:shape id="_x0000_s1210" type="#_x0000_t202" style="position:absolute;margin-left:16.3pt;margin-top:3.4pt;width:509.55pt;height:336.65pt;z-index:-251483136" stroked="f">
            <v:textbox style="mso-next-textbox:#_x0000_s1210">
              <w:txbxContent>
                <w:p w:rsidR="0054695F" w:rsidRDefault="0054695F">
                  <w:r w:rsidRPr="00587C7E">
                    <w:rPr>
                      <w:noProof/>
                      <w:lang w:val="af-ZA" w:eastAsia="af-ZA"/>
                    </w:rPr>
                    <w:drawing>
                      <wp:inline distT="0" distB="0" distL="0" distR="0">
                        <wp:extent cx="6278880" cy="4710741"/>
                        <wp:effectExtent l="19050" t="0" r="7620" b="0"/>
                        <wp:docPr id="1177" name="img_7f3b3cb430" descr="Image titled Learn to Read Blueprints Step 5">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f3b3cb430" descr="Image titled Learn to Read Blueprints Step 5">
                                  <a:hlinkClick r:id="rId228"/>
                                </pic:cNvPr>
                                <pic:cNvPicPr>
                                  <a:picLocks noChangeAspect="1" noChangeArrowheads="1"/>
                                </pic:cNvPicPr>
                              </pic:nvPicPr>
                              <pic:blipFill>
                                <a:blip r:embed="rId229"/>
                                <a:srcRect/>
                                <a:stretch>
                                  <a:fillRect/>
                                </a:stretch>
                              </pic:blipFill>
                              <pic:spPr bwMode="auto">
                                <a:xfrm>
                                  <a:off x="0" y="0"/>
                                  <a:ext cx="6278880" cy="4710741"/>
                                </a:xfrm>
                                <a:prstGeom prst="rect">
                                  <a:avLst/>
                                </a:prstGeom>
                                <a:noFill/>
                                <a:ln w="9525">
                                  <a:noFill/>
                                  <a:miter lim="800000"/>
                                  <a:headEnd/>
                                  <a:tailEnd/>
                                </a:ln>
                              </pic:spPr>
                            </pic:pic>
                          </a:graphicData>
                        </a:graphic>
                      </wp:inline>
                    </w:drawing>
                  </w:r>
                </w:p>
              </w:txbxContent>
            </v:textbox>
          </v:shape>
        </w:pict>
      </w: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pStyle w:val="ListParagraph"/>
        <w:numPr>
          <w:ilvl w:val="0"/>
          <w:numId w:val="26"/>
        </w:numPr>
        <w:spacing w:before="100" w:beforeAutospacing="1" w:after="100" w:afterAutospacing="1"/>
      </w:pPr>
      <w:ins w:id="48" w:author="Unknown">
        <w:r w:rsidRPr="00AF7D70">
          <w:rPr>
            <w:b/>
            <w:bCs/>
          </w:rPr>
          <w:t>Inspect the grid system.</w:t>
        </w:r>
      </w:ins>
    </w:p>
    <w:p w:rsidR="00631887" w:rsidRPr="00AF7D70" w:rsidRDefault="00631887" w:rsidP="00631887">
      <w:pPr>
        <w:spacing w:before="100" w:beforeAutospacing="1" w:after="100" w:afterAutospacing="1"/>
        <w:ind w:left="720"/>
        <w:rPr>
          <w:ins w:id="49" w:author="Unknown"/>
        </w:rPr>
      </w:pPr>
      <w:ins w:id="50" w:author="Unknown">
        <w:r w:rsidRPr="00AF7D70">
          <w:t xml:space="preserve">Along the horizontal and vertical edges of a blueprint, drawers often fix a simple grid system with numbers on one axis and letters on the other. This allows anyone reading the plans to reference the location of a point or object within the drawing. For example, </w:t>
        </w:r>
      </w:ins>
    </w:p>
    <w:p w:rsidR="00631887" w:rsidRPr="00AF7D70" w:rsidRDefault="00631887" w:rsidP="00631887">
      <w:pPr>
        <w:spacing w:before="100" w:beforeAutospacing="1" w:after="100" w:afterAutospacing="1" w:line="240" w:lineRule="auto"/>
      </w:pPr>
      <w:ins w:id="51" w:author="Unknown">
        <w:r w:rsidRPr="00AF7D70">
          <w:t xml:space="preserve">If you are looking over the drawings with a team or partner and can't physically point to the location </w:t>
        </w:r>
      </w:ins>
    </w:p>
    <w:p w:rsidR="00631887" w:rsidRPr="00AF7D70" w:rsidRDefault="00631887" w:rsidP="00631887">
      <w:pPr>
        <w:spacing w:before="100" w:beforeAutospacing="1" w:after="100" w:afterAutospacing="1" w:line="240" w:lineRule="auto"/>
      </w:pPr>
      <w:ins w:id="52" w:author="Unknown">
        <w:r w:rsidRPr="00AF7D70">
          <w:t>you're discussing, grid systems are very useful. This could be the case if you working online from</w:t>
        </w:r>
      </w:ins>
    </w:p>
    <w:p w:rsidR="00631887" w:rsidRPr="00AF7D70" w:rsidRDefault="00631887" w:rsidP="00631887">
      <w:pPr>
        <w:spacing w:before="100" w:beforeAutospacing="1" w:after="100" w:afterAutospacing="1" w:line="240" w:lineRule="auto"/>
      </w:pPr>
      <w:ins w:id="53" w:author="Unknown">
        <w:r w:rsidRPr="00AF7D70">
          <w:t>different locations, or the other person/people simply isn't in the room with you.</w:t>
        </w:r>
      </w:ins>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5A5AB2" w:rsidRPr="00AF7D70" w:rsidRDefault="005A5AB2"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707D6C" w:rsidRDefault="00707D6C" w:rsidP="00631887">
      <w:pPr>
        <w:spacing w:before="100" w:beforeAutospacing="1" w:after="100" w:afterAutospacing="1" w:line="240" w:lineRule="auto"/>
      </w:pPr>
    </w:p>
    <w:p w:rsidR="00707D6C" w:rsidRPr="00AF7D70" w:rsidRDefault="00707D6C" w:rsidP="00631887">
      <w:pPr>
        <w:spacing w:before="100" w:beforeAutospacing="1" w:after="100" w:afterAutospacing="1" w:line="240" w:lineRule="auto"/>
      </w:pPr>
    </w:p>
    <w:p w:rsidR="00631887" w:rsidRPr="00AF7D70" w:rsidRDefault="006C7F31" w:rsidP="00631887">
      <w:pPr>
        <w:spacing w:before="100" w:beforeAutospacing="1" w:after="100" w:afterAutospacing="1" w:line="240" w:lineRule="auto"/>
      </w:pPr>
      <w:r w:rsidRPr="006C7F31">
        <w:rPr>
          <w:noProof/>
        </w:rPr>
        <w:pict>
          <v:shape id="_x0000_s1212" type="#_x0000_t202" style="position:absolute;margin-left:33.55pt;margin-top:-6.9pt;width:480.6pt;height:271.2pt;z-index:-251482112" stroked="f">
            <v:textbox style="mso-next-textbox:#_x0000_s1212">
              <w:txbxContent>
                <w:p w:rsidR="0054695F" w:rsidRDefault="0054695F">
                  <w:r w:rsidRPr="007742EB">
                    <w:rPr>
                      <w:noProof/>
                      <w:lang w:val="af-ZA" w:eastAsia="af-ZA"/>
                    </w:rPr>
                    <w:drawing>
                      <wp:inline distT="0" distB="0" distL="0" distR="0">
                        <wp:extent cx="5911215" cy="4434899"/>
                        <wp:effectExtent l="19050" t="0" r="0" b="0"/>
                        <wp:docPr id="1178" name="img_f0e6ab749a" descr="Image titled Learn to Read Blueprints Step 6">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0e6ab749a" descr="Image titled Learn to Read Blueprints Step 6">
                                  <a:hlinkClick r:id="rId230"/>
                                </pic:cNvPr>
                                <pic:cNvPicPr>
                                  <a:picLocks noChangeAspect="1" noChangeArrowheads="1"/>
                                </pic:cNvPicPr>
                              </pic:nvPicPr>
                              <pic:blipFill>
                                <a:blip r:embed="rId231"/>
                                <a:srcRect/>
                                <a:stretch>
                                  <a:fillRect/>
                                </a:stretch>
                              </pic:blipFill>
                              <pic:spPr bwMode="auto">
                                <a:xfrm>
                                  <a:off x="0" y="0"/>
                                  <a:ext cx="5911215" cy="4434899"/>
                                </a:xfrm>
                                <a:prstGeom prst="rect">
                                  <a:avLst/>
                                </a:prstGeom>
                                <a:noFill/>
                                <a:ln w="9525">
                                  <a:noFill/>
                                  <a:miter lim="800000"/>
                                  <a:headEnd/>
                                  <a:tailEnd/>
                                </a:ln>
                              </pic:spPr>
                            </pic:pic>
                          </a:graphicData>
                        </a:graphic>
                      </wp:inline>
                    </w:drawing>
                  </w:r>
                </w:p>
              </w:txbxContent>
            </v:textbox>
          </v:shape>
        </w:pict>
      </w: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631887" w:rsidRPr="00AF7D70" w:rsidRDefault="00631887"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9338FD">
      <w:pPr>
        <w:pStyle w:val="ListParagraph"/>
        <w:numPr>
          <w:ilvl w:val="0"/>
          <w:numId w:val="26"/>
        </w:numPr>
        <w:spacing w:before="100" w:beforeAutospacing="1" w:after="100" w:afterAutospacing="1" w:line="240" w:lineRule="auto"/>
      </w:pPr>
      <w:ins w:id="54" w:author="Unknown">
        <w:r w:rsidRPr="00AF7D70">
          <w:rPr>
            <w:b/>
            <w:bCs/>
          </w:rPr>
          <w:t>Locate any doors and windows.</w:t>
        </w:r>
      </w:ins>
    </w:p>
    <w:p w:rsidR="009338FD" w:rsidRPr="00AF7D70" w:rsidRDefault="006C7F31" w:rsidP="00631887">
      <w:pPr>
        <w:spacing w:before="100" w:beforeAutospacing="1" w:after="100" w:afterAutospacing="1" w:line="240" w:lineRule="auto"/>
      </w:pPr>
      <w:r w:rsidRPr="006C7F31">
        <w:rPr>
          <w:noProof/>
        </w:rPr>
        <w:pict>
          <v:shape id="_x0000_s1213" type="#_x0000_t202" style="position:absolute;margin-left:21.25pt;margin-top:53.9pt;width:492.9pt;height:296.1pt;z-index:-251481088" stroked="f">
            <v:textbox style="mso-next-textbox:#_x0000_s1213">
              <w:txbxContent>
                <w:p w:rsidR="0054695F" w:rsidRDefault="0054695F">
                  <w:r w:rsidRPr="009338FD">
                    <w:rPr>
                      <w:noProof/>
                      <w:lang w:val="af-ZA" w:eastAsia="af-ZA"/>
                    </w:rPr>
                    <w:drawing>
                      <wp:inline distT="0" distB="0" distL="0" distR="0">
                        <wp:extent cx="4943475" cy="3708850"/>
                        <wp:effectExtent l="0" t="0" r="0" b="0"/>
                        <wp:docPr id="1179" name="img_d20c3180a6" descr="Image titled Learn to Read Blueprints Step 8">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20c3180a6" descr="Image titled Learn to Read Blueprints Step 8">
                                  <a:hlinkClick r:id="rId232"/>
                                </pic:cNvPr>
                                <pic:cNvPicPr>
                                  <a:picLocks noChangeAspect="1" noChangeArrowheads="1"/>
                                </pic:cNvPicPr>
                              </pic:nvPicPr>
                              <pic:blipFill>
                                <a:blip r:embed="rId233"/>
                                <a:srcRect/>
                                <a:stretch>
                                  <a:fillRect/>
                                </a:stretch>
                              </pic:blipFill>
                              <pic:spPr bwMode="auto">
                                <a:xfrm>
                                  <a:off x="0" y="0"/>
                                  <a:ext cx="4951618" cy="3714960"/>
                                </a:xfrm>
                                <a:prstGeom prst="rect">
                                  <a:avLst/>
                                </a:prstGeom>
                                <a:noFill/>
                                <a:ln w="9525">
                                  <a:noFill/>
                                  <a:miter lim="800000"/>
                                  <a:headEnd/>
                                  <a:tailEnd/>
                                </a:ln>
                              </pic:spPr>
                            </pic:pic>
                          </a:graphicData>
                        </a:graphic>
                      </wp:inline>
                    </w:drawing>
                  </w:r>
                </w:p>
              </w:txbxContent>
            </v:textbox>
          </v:shape>
        </w:pict>
      </w:r>
      <w:ins w:id="55" w:author="Unknown">
        <w:r w:rsidR="009338FD" w:rsidRPr="00AF7D70">
          <w:t>On blueprints, doors look like larger gaps between walls. There will also be a curved line with a mock door extended in or out of the door frame. This reveals which way the door will swing upon construction. Windows are likewise identified by the end of object lines and will typically be represented realistically to show their size.</w:t>
        </w:r>
      </w:ins>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9338FD" w:rsidRPr="00AF7D70" w:rsidRDefault="009338FD" w:rsidP="00631887">
      <w:pPr>
        <w:spacing w:before="100" w:beforeAutospacing="1" w:after="100" w:afterAutospacing="1" w:line="240" w:lineRule="auto"/>
      </w:pPr>
    </w:p>
    <w:p w:rsidR="00724A0D" w:rsidRPr="00AF7D70" w:rsidRDefault="00724A0D" w:rsidP="00631887">
      <w:pPr>
        <w:spacing w:before="100" w:beforeAutospacing="1" w:after="100" w:afterAutospacing="1" w:line="240" w:lineRule="auto"/>
      </w:pPr>
    </w:p>
    <w:p w:rsidR="00724A0D" w:rsidRPr="00AF7D70" w:rsidRDefault="00724A0D" w:rsidP="00724A0D">
      <w:pPr>
        <w:pStyle w:val="ListParagraph"/>
        <w:numPr>
          <w:ilvl w:val="0"/>
          <w:numId w:val="26"/>
        </w:numPr>
        <w:spacing w:before="100" w:beforeAutospacing="1" w:after="100" w:afterAutospacing="1"/>
      </w:pPr>
      <w:ins w:id="56" w:author="Unknown">
        <w:r w:rsidRPr="00AF7D70">
          <w:rPr>
            <w:b/>
            <w:bCs/>
          </w:rPr>
          <w:lastRenderedPageBreak/>
          <w:t>Identify any appliances.</w:t>
        </w:r>
      </w:ins>
    </w:p>
    <w:p w:rsidR="00724A0D" w:rsidRPr="00AF7D70" w:rsidRDefault="00724A0D" w:rsidP="00724A0D">
      <w:pPr>
        <w:spacing w:before="100" w:beforeAutospacing="1" w:after="100" w:afterAutospacing="1"/>
        <w:ind w:left="720"/>
        <w:rPr>
          <w:ins w:id="57" w:author="Unknown"/>
        </w:rPr>
      </w:pPr>
      <w:ins w:id="58" w:author="Unknown">
        <w:r w:rsidRPr="00AF7D70">
          <w:t xml:space="preserve">Fridges, toilets, sinks, ovens, stove-tops burners, and the like will be represented by simplistic representations that are readily recognizable. Take the time to consider whether they are located in an area where you want them. Although it may seem like their placement comes second the establishing walls, they can end up playing a more important role in deciding on design specifications. </w:t>
        </w:r>
      </w:ins>
    </w:p>
    <w:p w:rsidR="00253A9D" w:rsidRPr="00AF7D70" w:rsidRDefault="00253A9D" w:rsidP="00631887">
      <w:pPr>
        <w:spacing w:before="100" w:beforeAutospacing="1" w:after="100" w:afterAutospacing="1" w:line="240" w:lineRule="auto"/>
        <w:rPr>
          <w:b/>
        </w:rPr>
      </w:pPr>
      <w:bookmarkStart w:id="59" w:name="_GoBack"/>
      <w:bookmarkEnd w:id="59"/>
      <w:r w:rsidRPr="00AF7D70">
        <w:rPr>
          <w:b/>
          <w:sz w:val="28"/>
        </w:rPr>
        <w:t>Evaluation questions</w:t>
      </w:r>
    </w:p>
    <w:p w:rsidR="00587C7E" w:rsidRPr="00707D6C" w:rsidRDefault="00253A9D" w:rsidP="00707D6C">
      <w:pPr>
        <w:spacing w:before="100" w:beforeAutospacing="1" w:after="100" w:afterAutospacing="1" w:line="240" w:lineRule="auto"/>
        <w:ind w:left="360"/>
        <w:rPr>
          <w:b/>
        </w:rPr>
      </w:pPr>
      <w:r w:rsidRPr="00AF7D70">
        <w:t xml:space="preserve">State </w:t>
      </w:r>
      <w:r w:rsidR="005A5AB2" w:rsidRPr="00AF7D70">
        <w:t>five areas to be focused on while reading blue print.</w:t>
      </w:r>
    </w:p>
    <w:sectPr w:rsidR="00587C7E" w:rsidRPr="00707D6C" w:rsidSect="0054695F">
      <w:headerReference w:type="default" r:id="rId234"/>
      <w:footerReference w:type="default" r:id="rId235"/>
      <w:pgSz w:w="12240" w:h="15840"/>
      <w:pgMar w:top="720" w:right="720" w:bottom="720" w:left="720" w:header="720" w:footer="40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4C57" w:rsidRDefault="003C4C57" w:rsidP="006A2163">
      <w:pPr>
        <w:spacing w:after="0" w:line="240" w:lineRule="auto"/>
      </w:pPr>
      <w:r>
        <w:separator/>
      </w:r>
    </w:p>
  </w:endnote>
  <w:endnote w:type="continuationSeparator" w:id="1">
    <w:p w:rsidR="003C4C57" w:rsidRDefault="003C4C57" w:rsidP="006A216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695F" w:rsidRPr="0054695F" w:rsidRDefault="0054695F" w:rsidP="0054695F">
    <w:pPr>
      <w:pStyle w:val="Footer"/>
      <w:pBdr>
        <w:top w:val="thinThickSmallGap" w:sz="24" w:space="1" w:color="622423" w:themeColor="accent2" w:themeShade="7F"/>
      </w:pBdr>
      <w:tabs>
        <w:tab w:val="clear" w:pos="9360"/>
        <w:tab w:val="right" w:pos="10800"/>
      </w:tabs>
      <w:rPr>
        <w:rFonts w:asciiTheme="majorHAnsi" w:hAnsiTheme="majorHAnsi"/>
        <w:szCs w:val="24"/>
      </w:rPr>
    </w:pPr>
    <w:r w:rsidRPr="0054695F">
      <w:rPr>
        <w:rFonts w:asciiTheme="majorHAnsi" w:hAnsiTheme="majorHAnsi"/>
        <w:szCs w:val="24"/>
      </w:rPr>
      <w:t>GSS/2</w:t>
    </w:r>
    <w:r w:rsidRPr="0054695F">
      <w:rPr>
        <w:rFonts w:asciiTheme="majorHAnsi" w:hAnsiTheme="majorHAnsi"/>
        <w:szCs w:val="24"/>
        <w:vertAlign w:val="superscript"/>
      </w:rPr>
      <w:t>nd</w:t>
    </w:r>
    <w:r w:rsidRPr="0054695F">
      <w:rPr>
        <w:rFonts w:asciiTheme="majorHAnsi" w:hAnsiTheme="majorHAnsi"/>
        <w:szCs w:val="24"/>
      </w:rPr>
      <w:t xml:space="preserve"> TERM/SS3/TD </w:t>
    </w:r>
    <w:r w:rsidRPr="0054695F">
      <w:rPr>
        <w:rFonts w:ascii="Monotype Corsiva" w:hAnsi="Monotype Corsiva"/>
        <w:b/>
        <w:sz w:val="20"/>
        <w:szCs w:val="24"/>
      </w:rPr>
      <w:t xml:space="preserve">Heaven! </w:t>
    </w:r>
    <w:r w:rsidRPr="0054695F">
      <w:rPr>
        <w:rFonts w:ascii="Monotype Corsiva" w:hAnsi="Monotype Corsiva"/>
        <w:sz w:val="20"/>
        <w:szCs w:val="24"/>
      </w:rPr>
      <w:t>Getting there is by Righteousness, not Religion. By Christ and none else. Acts 4:12</w:t>
    </w:r>
    <w:r w:rsidRPr="0054695F">
      <w:rPr>
        <w:rFonts w:asciiTheme="majorHAnsi" w:hAnsiTheme="majorHAnsi"/>
        <w:szCs w:val="24"/>
      </w:rPr>
      <w:ptab w:relativeTo="margin" w:alignment="right" w:leader="none"/>
    </w:r>
    <w:r w:rsidRPr="0054695F">
      <w:rPr>
        <w:rFonts w:asciiTheme="majorHAnsi" w:hAnsiTheme="majorHAnsi"/>
        <w:szCs w:val="24"/>
      </w:rPr>
      <w:t xml:space="preserve">Page </w:t>
    </w:r>
    <w:r w:rsidR="006C7F31" w:rsidRPr="006C7F31">
      <w:rPr>
        <w:szCs w:val="24"/>
      </w:rPr>
      <w:fldChar w:fldCharType="begin"/>
    </w:r>
    <w:r w:rsidRPr="0054695F">
      <w:rPr>
        <w:szCs w:val="24"/>
      </w:rPr>
      <w:instrText xml:space="preserve"> PAGE   \* MERGEFORMAT </w:instrText>
    </w:r>
    <w:r w:rsidR="006C7F31" w:rsidRPr="006C7F31">
      <w:rPr>
        <w:szCs w:val="24"/>
      </w:rPr>
      <w:fldChar w:fldCharType="separate"/>
    </w:r>
    <w:r w:rsidR="00A14B64" w:rsidRPr="00A14B64">
      <w:rPr>
        <w:rFonts w:asciiTheme="majorHAnsi" w:hAnsiTheme="majorHAnsi"/>
        <w:noProof/>
        <w:szCs w:val="24"/>
      </w:rPr>
      <w:t>3</w:t>
    </w:r>
    <w:r w:rsidR="006C7F31" w:rsidRPr="0054695F">
      <w:rPr>
        <w:rFonts w:asciiTheme="majorHAnsi" w:hAnsiTheme="majorHAnsi"/>
        <w:noProof/>
        <w:szCs w:val="24"/>
      </w:rPr>
      <w:fldChar w:fldCharType="end"/>
    </w:r>
  </w:p>
  <w:p w:rsidR="0054695F" w:rsidRDefault="0054695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4C57" w:rsidRDefault="003C4C57" w:rsidP="006A2163">
      <w:pPr>
        <w:spacing w:after="0" w:line="240" w:lineRule="auto"/>
      </w:pPr>
      <w:r>
        <w:separator/>
      </w:r>
    </w:p>
  </w:footnote>
  <w:footnote w:type="continuationSeparator" w:id="1">
    <w:p w:rsidR="003C4C57" w:rsidRDefault="003C4C57" w:rsidP="006A216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695F" w:rsidRPr="0054695F" w:rsidRDefault="0054695F" w:rsidP="0054695F">
    <w:pPr>
      <w:pStyle w:val="Header"/>
      <w:tabs>
        <w:tab w:val="clear" w:pos="9360"/>
        <w:tab w:val="right" w:pos="10800"/>
      </w:tabs>
      <w:rPr>
        <w:rFonts w:ascii="Calibri" w:hAnsi="Calibri"/>
      </w:rPr>
    </w:pPr>
    <w:r>
      <w:rPr>
        <w:rFonts w:ascii="Calibri" w:hAnsi="Calibri"/>
      </w:rPr>
      <w:t xml:space="preserve">Name________________________________________________________                     </w:t>
    </w:r>
    <w:r>
      <w:rPr>
        <w:rFonts w:ascii="Calibri" w:hAnsi="Calibri"/>
      </w:rPr>
      <w:tab/>
      <w:t>Date_______________</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81A6D"/>
    <w:multiLevelType w:val="hybridMultilevel"/>
    <w:tmpl w:val="20C20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1C24A9"/>
    <w:multiLevelType w:val="hybridMultilevel"/>
    <w:tmpl w:val="471432CA"/>
    <w:lvl w:ilvl="0" w:tplc="1F8C84FC">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0784005B"/>
    <w:multiLevelType w:val="hybridMultilevel"/>
    <w:tmpl w:val="B170A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657D0C"/>
    <w:multiLevelType w:val="hybridMultilevel"/>
    <w:tmpl w:val="49F24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325537"/>
    <w:multiLevelType w:val="hybridMultilevel"/>
    <w:tmpl w:val="0B28730E"/>
    <w:lvl w:ilvl="0" w:tplc="BE80C8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E9541E"/>
    <w:multiLevelType w:val="hybridMultilevel"/>
    <w:tmpl w:val="7BAE59B6"/>
    <w:lvl w:ilvl="0" w:tplc="526C51DA">
      <w:start w:val="2"/>
      <w:numFmt w:val="decimal"/>
      <w:lvlText w:val="%1"/>
      <w:lvlJc w:val="left"/>
      <w:pPr>
        <w:ind w:left="720" w:hanging="360"/>
      </w:pPr>
      <w:rPr>
        <w:rFonts w:asciiTheme="majorHAnsi" w:eastAsiaTheme="majorEastAsia" w:hAnsiTheme="majorHAnsi" w:cstheme="majorBidi" w:hint="default"/>
        <w:i w:val="0"/>
        <w:color w:val="4F81BD" w:themeColor="accent1"/>
        <w:sz w:val="2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4F0824"/>
    <w:multiLevelType w:val="hybridMultilevel"/>
    <w:tmpl w:val="A3B4C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F442A1"/>
    <w:multiLevelType w:val="multilevel"/>
    <w:tmpl w:val="B2EE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936ED1"/>
    <w:multiLevelType w:val="hybridMultilevel"/>
    <w:tmpl w:val="DF44E02C"/>
    <w:lvl w:ilvl="0" w:tplc="79C63F04">
      <w:start w:val="1"/>
      <w:numFmt w:val="decimal"/>
      <w:lvlText w:val="%1."/>
      <w:lvlJc w:val="left"/>
      <w:pPr>
        <w:ind w:left="720" w:hanging="360"/>
      </w:pPr>
      <w:rPr>
        <w:rFonts w:ascii="Times New Roman" w:eastAsia="Times New Roman" w:hAnsi="Times New Roman" w:cs="Times New Roman" w:hint="default"/>
        <w:b w:val="0"/>
        <w:i w:val="0"/>
        <w:color w:val="auto"/>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B85A01"/>
    <w:multiLevelType w:val="hybridMultilevel"/>
    <w:tmpl w:val="2B34DF2C"/>
    <w:lvl w:ilvl="0" w:tplc="1FA69A56">
      <w:start w:val="1"/>
      <w:numFmt w:val="decimal"/>
      <w:lvlText w:val="%1."/>
      <w:lvlJc w:val="left"/>
      <w:pPr>
        <w:ind w:left="720" w:hanging="360"/>
      </w:pPr>
      <w:rPr>
        <w:rFonts w:asciiTheme="majorHAnsi" w:eastAsiaTheme="majorEastAsia" w:hAnsiTheme="majorHAnsi" w:cstheme="majorBidi"/>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855162"/>
    <w:multiLevelType w:val="hybridMultilevel"/>
    <w:tmpl w:val="E08CD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3028CA"/>
    <w:multiLevelType w:val="hybridMultilevel"/>
    <w:tmpl w:val="49081174"/>
    <w:lvl w:ilvl="0" w:tplc="CE8C8470">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nsid w:val="26636F3A"/>
    <w:multiLevelType w:val="hybridMultilevel"/>
    <w:tmpl w:val="A95E0D76"/>
    <w:lvl w:ilvl="0" w:tplc="91A84C6E">
      <w:start w:val="1"/>
      <w:numFmt w:val="decimal"/>
      <w:lvlText w:val="%1."/>
      <w:lvlJc w:val="left"/>
      <w:pPr>
        <w:ind w:left="720" w:hanging="360"/>
      </w:pPr>
      <w:rPr>
        <w:rFonts w:ascii="Times New Roman" w:eastAsia="Times New Roman" w:hAnsi="Times New Roman" w:cs="Times New Roman"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C42AAE"/>
    <w:multiLevelType w:val="hybridMultilevel"/>
    <w:tmpl w:val="2B34DF2C"/>
    <w:lvl w:ilvl="0" w:tplc="1FA69A56">
      <w:start w:val="1"/>
      <w:numFmt w:val="decimal"/>
      <w:lvlText w:val="%1."/>
      <w:lvlJc w:val="left"/>
      <w:pPr>
        <w:ind w:left="720" w:hanging="360"/>
      </w:pPr>
      <w:rPr>
        <w:rFonts w:asciiTheme="majorHAnsi" w:eastAsiaTheme="majorEastAsia" w:hAnsiTheme="majorHAnsi" w:cstheme="majorBidi"/>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E15BEA"/>
    <w:multiLevelType w:val="multilevel"/>
    <w:tmpl w:val="C78CC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E910B41"/>
    <w:multiLevelType w:val="hybridMultilevel"/>
    <w:tmpl w:val="A0E86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781A6D"/>
    <w:multiLevelType w:val="hybridMultilevel"/>
    <w:tmpl w:val="F5C8A368"/>
    <w:lvl w:ilvl="0" w:tplc="71DC7892">
      <w:start w:val="1"/>
      <w:numFmt w:val="lowerRoman"/>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nsid w:val="45A5103A"/>
    <w:multiLevelType w:val="hybridMultilevel"/>
    <w:tmpl w:val="DF7C442E"/>
    <w:lvl w:ilvl="0" w:tplc="750833F6">
      <w:start w:val="1"/>
      <w:numFmt w:val="lowerRoman"/>
      <w:lvlText w:val="(%1)"/>
      <w:lvlJc w:val="left"/>
      <w:pPr>
        <w:tabs>
          <w:tab w:val="num" w:pos="1200"/>
        </w:tabs>
        <w:ind w:left="120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nsid w:val="49602812"/>
    <w:multiLevelType w:val="multilevel"/>
    <w:tmpl w:val="E0083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E3B746F"/>
    <w:multiLevelType w:val="hybridMultilevel"/>
    <w:tmpl w:val="5D307D3E"/>
    <w:lvl w:ilvl="0" w:tplc="70AE41D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F610BDF"/>
    <w:multiLevelType w:val="hybridMultilevel"/>
    <w:tmpl w:val="6A2EDC90"/>
    <w:lvl w:ilvl="0" w:tplc="BE2C441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4405D3"/>
    <w:multiLevelType w:val="hybridMultilevel"/>
    <w:tmpl w:val="85E2C15A"/>
    <w:lvl w:ilvl="0" w:tplc="7E2CC2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266086"/>
    <w:multiLevelType w:val="hybridMultilevel"/>
    <w:tmpl w:val="4FDE6D2C"/>
    <w:lvl w:ilvl="0" w:tplc="439C3B54">
      <w:start w:val="1"/>
      <w:numFmt w:val="lowerRoman"/>
      <w:lvlText w:val="(%1)"/>
      <w:lvlJc w:val="left"/>
      <w:pPr>
        <w:tabs>
          <w:tab w:val="num" w:pos="1320"/>
        </w:tabs>
        <w:ind w:left="13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nsid w:val="5A8D1187"/>
    <w:multiLevelType w:val="hybridMultilevel"/>
    <w:tmpl w:val="F54E5E36"/>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AC1298"/>
    <w:multiLevelType w:val="multilevel"/>
    <w:tmpl w:val="F11C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1A04FD5"/>
    <w:multiLevelType w:val="hybridMultilevel"/>
    <w:tmpl w:val="88408468"/>
    <w:lvl w:ilvl="0" w:tplc="FCE205DE">
      <w:start w:val="1"/>
      <w:numFmt w:val="decimal"/>
      <w:lvlText w:val="%1."/>
      <w:lvlJc w:val="left"/>
      <w:pPr>
        <w:ind w:left="720" w:hanging="360"/>
      </w:pPr>
      <w:rPr>
        <w:rFonts w:ascii="Times New Roman" w:eastAsia="Times New Roman" w:hAnsi="Times New Roman" w:cs="Times New Roman" w:hint="default"/>
        <w:b w:val="0"/>
        <w:i/>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3B24954"/>
    <w:multiLevelType w:val="hybridMultilevel"/>
    <w:tmpl w:val="31F2909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80D5831"/>
    <w:multiLevelType w:val="hybridMultilevel"/>
    <w:tmpl w:val="4BC2BD2C"/>
    <w:lvl w:ilvl="0" w:tplc="8320C078">
      <w:start w:val="1"/>
      <w:numFmt w:val="lowerRoman"/>
      <w:lvlText w:val="(%1)"/>
      <w:lvlJc w:val="left"/>
      <w:pPr>
        <w:tabs>
          <w:tab w:val="num" w:pos="1140"/>
        </w:tabs>
        <w:ind w:left="114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
    <w:nsid w:val="7D1B3D8E"/>
    <w:multiLevelType w:val="hybridMultilevel"/>
    <w:tmpl w:val="A5867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F51117D"/>
    <w:multiLevelType w:val="hybridMultilevel"/>
    <w:tmpl w:val="5156C88E"/>
    <w:lvl w:ilvl="0" w:tplc="C00C2AA4">
      <w:start w:val="1"/>
      <w:numFmt w:val="lowerRoman"/>
      <w:lvlText w:val="(%1)"/>
      <w:lvlJc w:val="left"/>
      <w:pPr>
        <w:tabs>
          <w:tab w:val="num" w:pos="1320"/>
        </w:tabs>
        <w:ind w:left="13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21"/>
  </w:num>
  <w:num w:numId="2">
    <w:abstractNumId w:val="4"/>
  </w:num>
  <w:num w:numId="3">
    <w:abstractNumId w:val="28"/>
  </w:num>
  <w:num w:numId="4">
    <w:abstractNumId w:val="7"/>
  </w:num>
  <w:num w:numId="5">
    <w:abstractNumId w:val="24"/>
  </w:num>
  <w:num w:numId="6">
    <w:abstractNumId w:val="8"/>
  </w:num>
  <w:num w:numId="7">
    <w:abstractNumId w:val="15"/>
  </w:num>
  <w:num w:numId="8">
    <w:abstractNumId w:val="10"/>
  </w:num>
  <w:num w:numId="9">
    <w:abstractNumId w:val="25"/>
  </w:num>
  <w:num w:numId="10">
    <w:abstractNumId w:val="12"/>
  </w:num>
  <w:num w:numId="11">
    <w:abstractNumId w:val="9"/>
  </w:num>
  <w:num w:numId="12">
    <w:abstractNumId w:val="13"/>
  </w:num>
  <w:num w:numId="13">
    <w:abstractNumId w:val="5"/>
  </w:num>
  <w:num w:numId="14">
    <w:abstractNumId w:val="0"/>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20"/>
  </w:num>
  <w:num w:numId="24">
    <w:abstractNumId w:val="26"/>
  </w:num>
  <w:num w:numId="25">
    <w:abstractNumId w:val="3"/>
  </w:num>
  <w:num w:numId="26">
    <w:abstractNumId w:val="14"/>
  </w:num>
  <w:num w:numId="27">
    <w:abstractNumId w:val="18"/>
  </w:num>
  <w:num w:numId="28">
    <w:abstractNumId w:val="19"/>
  </w:num>
  <w:num w:numId="29">
    <w:abstractNumId w:val="23"/>
  </w:num>
  <w:num w:numId="3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10"/>
  <w:displayHorizontalDrawingGridEvery w:val="2"/>
  <w:characterSpacingControl w:val="doNotCompress"/>
  <w:hdrShapeDefaults>
    <o:shapedefaults v:ext="edit" spidmax="14338"/>
  </w:hdrShapeDefaults>
  <w:footnotePr>
    <w:footnote w:id="0"/>
    <w:footnote w:id="1"/>
  </w:footnotePr>
  <w:endnotePr>
    <w:endnote w:id="0"/>
    <w:endnote w:id="1"/>
  </w:endnotePr>
  <w:compat/>
  <w:rsids>
    <w:rsidRoot w:val="000F5AEF"/>
    <w:rsid w:val="0002395B"/>
    <w:rsid w:val="00024604"/>
    <w:rsid w:val="00041A89"/>
    <w:rsid w:val="0006047C"/>
    <w:rsid w:val="000825F0"/>
    <w:rsid w:val="000E36E4"/>
    <w:rsid w:val="000E3F18"/>
    <w:rsid w:val="000F384C"/>
    <w:rsid w:val="000F5308"/>
    <w:rsid w:val="000F5AEF"/>
    <w:rsid w:val="001307B6"/>
    <w:rsid w:val="001472AC"/>
    <w:rsid w:val="0015492C"/>
    <w:rsid w:val="00157C35"/>
    <w:rsid w:val="00164B9B"/>
    <w:rsid w:val="00177ABB"/>
    <w:rsid w:val="0018208F"/>
    <w:rsid w:val="00192B4E"/>
    <w:rsid w:val="00196DDF"/>
    <w:rsid w:val="0019734B"/>
    <w:rsid w:val="001B1DB9"/>
    <w:rsid w:val="001E032A"/>
    <w:rsid w:val="001F5E9E"/>
    <w:rsid w:val="00200B61"/>
    <w:rsid w:val="00200FCC"/>
    <w:rsid w:val="0021112A"/>
    <w:rsid w:val="00217B0C"/>
    <w:rsid w:val="00253A9D"/>
    <w:rsid w:val="00272536"/>
    <w:rsid w:val="00273CCE"/>
    <w:rsid w:val="00281199"/>
    <w:rsid w:val="002D7732"/>
    <w:rsid w:val="0034696F"/>
    <w:rsid w:val="00380E18"/>
    <w:rsid w:val="003A3BF5"/>
    <w:rsid w:val="003B4DCF"/>
    <w:rsid w:val="003B5FFB"/>
    <w:rsid w:val="003C4C57"/>
    <w:rsid w:val="003D0FDB"/>
    <w:rsid w:val="0040608D"/>
    <w:rsid w:val="00421828"/>
    <w:rsid w:val="00444721"/>
    <w:rsid w:val="00446C46"/>
    <w:rsid w:val="004742F8"/>
    <w:rsid w:val="00484B79"/>
    <w:rsid w:val="004B5F1D"/>
    <w:rsid w:val="00536E2E"/>
    <w:rsid w:val="005448B8"/>
    <w:rsid w:val="0054695F"/>
    <w:rsid w:val="00587C7E"/>
    <w:rsid w:val="005A59B5"/>
    <w:rsid w:val="005A5AB2"/>
    <w:rsid w:val="005B231F"/>
    <w:rsid w:val="005B54B8"/>
    <w:rsid w:val="005C1103"/>
    <w:rsid w:val="005D5745"/>
    <w:rsid w:val="005E1A66"/>
    <w:rsid w:val="005F1B5C"/>
    <w:rsid w:val="005F539B"/>
    <w:rsid w:val="00612481"/>
    <w:rsid w:val="006247DA"/>
    <w:rsid w:val="00631887"/>
    <w:rsid w:val="00660CE7"/>
    <w:rsid w:val="006A2163"/>
    <w:rsid w:val="006C2F23"/>
    <w:rsid w:val="006C4B39"/>
    <w:rsid w:val="006C5020"/>
    <w:rsid w:val="006C7F31"/>
    <w:rsid w:val="006D7952"/>
    <w:rsid w:val="00703413"/>
    <w:rsid w:val="00707D6C"/>
    <w:rsid w:val="00712F78"/>
    <w:rsid w:val="00724A0D"/>
    <w:rsid w:val="00726A3B"/>
    <w:rsid w:val="00756421"/>
    <w:rsid w:val="007742EB"/>
    <w:rsid w:val="00783203"/>
    <w:rsid w:val="00795C97"/>
    <w:rsid w:val="007C2269"/>
    <w:rsid w:val="007C5BF1"/>
    <w:rsid w:val="007C6E2C"/>
    <w:rsid w:val="007E014D"/>
    <w:rsid w:val="007E5B55"/>
    <w:rsid w:val="007E6C67"/>
    <w:rsid w:val="00803E49"/>
    <w:rsid w:val="00810E4C"/>
    <w:rsid w:val="00814157"/>
    <w:rsid w:val="00830549"/>
    <w:rsid w:val="00854CCC"/>
    <w:rsid w:val="00857BD1"/>
    <w:rsid w:val="00860B73"/>
    <w:rsid w:val="008A3413"/>
    <w:rsid w:val="008A64BF"/>
    <w:rsid w:val="008B48B3"/>
    <w:rsid w:val="008C4CED"/>
    <w:rsid w:val="008D34F3"/>
    <w:rsid w:val="008F3A0D"/>
    <w:rsid w:val="008F4996"/>
    <w:rsid w:val="008F5945"/>
    <w:rsid w:val="008F6036"/>
    <w:rsid w:val="008F73A4"/>
    <w:rsid w:val="00901974"/>
    <w:rsid w:val="009338FD"/>
    <w:rsid w:val="00957B2E"/>
    <w:rsid w:val="00960D92"/>
    <w:rsid w:val="009877A7"/>
    <w:rsid w:val="009C6DDA"/>
    <w:rsid w:val="009E13CA"/>
    <w:rsid w:val="00A03263"/>
    <w:rsid w:val="00A102F7"/>
    <w:rsid w:val="00A11252"/>
    <w:rsid w:val="00A14B64"/>
    <w:rsid w:val="00A209F3"/>
    <w:rsid w:val="00A32617"/>
    <w:rsid w:val="00A4369E"/>
    <w:rsid w:val="00A45667"/>
    <w:rsid w:val="00A47108"/>
    <w:rsid w:val="00A614ED"/>
    <w:rsid w:val="00A77561"/>
    <w:rsid w:val="00AC45FB"/>
    <w:rsid w:val="00AC6294"/>
    <w:rsid w:val="00AE49FD"/>
    <w:rsid w:val="00AF5AED"/>
    <w:rsid w:val="00AF7D70"/>
    <w:rsid w:val="00B205B2"/>
    <w:rsid w:val="00B26C6B"/>
    <w:rsid w:val="00B351F9"/>
    <w:rsid w:val="00B71F9F"/>
    <w:rsid w:val="00B7786B"/>
    <w:rsid w:val="00B85367"/>
    <w:rsid w:val="00B855DF"/>
    <w:rsid w:val="00BA5294"/>
    <w:rsid w:val="00BE19D9"/>
    <w:rsid w:val="00BF056C"/>
    <w:rsid w:val="00C13336"/>
    <w:rsid w:val="00C14638"/>
    <w:rsid w:val="00C2173E"/>
    <w:rsid w:val="00C775B0"/>
    <w:rsid w:val="00C836C8"/>
    <w:rsid w:val="00CD12B2"/>
    <w:rsid w:val="00CD30C8"/>
    <w:rsid w:val="00D11343"/>
    <w:rsid w:val="00D1761D"/>
    <w:rsid w:val="00D5488C"/>
    <w:rsid w:val="00DE7BEA"/>
    <w:rsid w:val="00E0007E"/>
    <w:rsid w:val="00E17588"/>
    <w:rsid w:val="00E47C45"/>
    <w:rsid w:val="00E5508B"/>
    <w:rsid w:val="00E71B56"/>
    <w:rsid w:val="00E77060"/>
    <w:rsid w:val="00E874D2"/>
    <w:rsid w:val="00EA06E4"/>
    <w:rsid w:val="00EA09DB"/>
    <w:rsid w:val="00EA48BB"/>
    <w:rsid w:val="00ED15DB"/>
    <w:rsid w:val="00ED5558"/>
    <w:rsid w:val="00EE3582"/>
    <w:rsid w:val="00F0561C"/>
    <w:rsid w:val="00F528B1"/>
    <w:rsid w:val="00F562E8"/>
    <w:rsid w:val="00F5788C"/>
    <w:rsid w:val="00F67AF4"/>
    <w:rsid w:val="00F920CB"/>
    <w:rsid w:val="00FB05DD"/>
    <w:rsid w:val="00FB1ED3"/>
    <w:rsid w:val="00FD6860"/>
    <w:rsid w:val="00FD7F04"/>
  </w:rsids>
  <m:mathPr>
    <m:mathFont m:val="Cambria Math"/>
    <m:brkBin m:val="before"/>
    <m:brkBinSub m:val="--"/>
    <m:smallFrac/>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3" type="connector" idref="#_x0000_s1199"/>
        <o:r id="V:Rule4" type="connector" idref="#_x0000_s120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5AEF"/>
    <w:rPr>
      <w:rFonts w:ascii="Times New Roman" w:eastAsia="Times New Roman" w:hAnsi="Times New Roman" w:cs="Times New Roman"/>
      <w:sz w:val="24"/>
    </w:rPr>
  </w:style>
  <w:style w:type="paragraph" w:styleId="Heading1">
    <w:name w:val="heading 1"/>
    <w:basedOn w:val="Normal"/>
    <w:next w:val="Normal"/>
    <w:link w:val="Heading1Char"/>
    <w:uiPriority w:val="9"/>
    <w:qFormat/>
    <w:rsid w:val="00AF7D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A06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EA06E4"/>
    <w:pPr>
      <w:keepNext/>
      <w:keepLines/>
      <w:spacing w:before="200" w:after="0"/>
      <w:outlineLvl w:val="3"/>
    </w:pPr>
    <w:rPr>
      <w:rFonts w:asciiTheme="majorHAnsi" w:eastAsiaTheme="majorEastAsia" w:hAnsiTheme="majorHAnsi" w:cstheme="majorBidi"/>
      <w:b/>
      <w:bCs/>
      <w:i/>
      <w:iCs/>
      <w:color w:val="4F81BD" w:themeColor="accen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0F5AEF"/>
    <w:rPr>
      <w:color w:val="0000FF"/>
      <w:u w:val="single"/>
    </w:rPr>
  </w:style>
  <w:style w:type="paragraph" w:styleId="NoSpacing">
    <w:name w:val="No Spacing"/>
    <w:uiPriority w:val="1"/>
    <w:qFormat/>
    <w:rsid w:val="000F5AEF"/>
    <w:pPr>
      <w:spacing w:after="0" w:line="240" w:lineRule="auto"/>
    </w:pPr>
    <w:rPr>
      <w:rFonts w:ascii="Times New Roman" w:eastAsia="Times New Roman" w:hAnsi="Times New Roman" w:cs="Times New Roman"/>
      <w:sz w:val="24"/>
    </w:rPr>
  </w:style>
  <w:style w:type="paragraph" w:styleId="BalloonText">
    <w:name w:val="Balloon Text"/>
    <w:basedOn w:val="Normal"/>
    <w:link w:val="BalloonTextChar"/>
    <w:uiPriority w:val="99"/>
    <w:semiHidden/>
    <w:unhideWhenUsed/>
    <w:rsid w:val="000F5A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5AEF"/>
    <w:rPr>
      <w:rFonts w:ascii="Tahoma" w:eastAsia="Times New Roman" w:hAnsi="Tahoma" w:cs="Tahoma"/>
      <w:sz w:val="16"/>
      <w:szCs w:val="16"/>
    </w:rPr>
  </w:style>
  <w:style w:type="character" w:customStyle="1" w:styleId="Heading2Char">
    <w:name w:val="Heading 2 Char"/>
    <w:basedOn w:val="DefaultParagraphFont"/>
    <w:link w:val="Heading2"/>
    <w:uiPriority w:val="9"/>
    <w:rsid w:val="00EA06E4"/>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EA06E4"/>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EA06E4"/>
    <w:pPr>
      <w:spacing w:before="100" w:beforeAutospacing="1" w:after="100" w:afterAutospacing="1" w:line="240" w:lineRule="auto"/>
    </w:pPr>
    <w:rPr>
      <w:szCs w:val="24"/>
    </w:rPr>
  </w:style>
  <w:style w:type="character" w:styleId="Strong">
    <w:name w:val="Strong"/>
    <w:basedOn w:val="DefaultParagraphFont"/>
    <w:uiPriority w:val="22"/>
    <w:qFormat/>
    <w:rsid w:val="00EA06E4"/>
    <w:rPr>
      <w:b/>
      <w:bCs/>
    </w:rPr>
  </w:style>
  <w:style w:type="character" w:customStyle="1" w:styleId="heavy">
    <w:name w:val="heavy"/>
    <w:basedOn w:val="DefaultParagraphFont"/>
    <w:rsid w:val="00EA06E4"/>
  </w:style>
  <w:style w:type="paragraph" w:customStyle="1" w:styleId="top">
    <w:name w:val="top"/>
    <w:basedOn w:val="Normal"/>
    <w:rsid w:val="00EA06E4"/>
    <w:pPr>
      <w:spacing w:before="100" w:beforeAutospacing="1" w:after="100" w:afterAutospacing="1" w:line="240" w:lineRule="auto"/>
    </w:pPr>
    <w:rPr>
      <w:szCs w:val="24"/>
    </w:rPr>
  </w:style>
  <w:style w:type="character" w:styleId="Emphasis">
    <w:name w:val="Emphasis"/>
    <w:basedOn w:val="DefaultParagraphFont"/>
    <w:uiPriority w:val="20"/>
    <w:qFormat/>
    <w:rsid w:val="00EA06E4"/>
    <w:rPr>
      <w:i/>
      <w:iCs/>
    </w:rPr>
  </w:style>
  <w:style w:type="character" w:customStyle="1" w:styleId="menu">
    <w:name w:val="menu"/>
    <w:basedOn w:val="DefaultParagraphFont"/>
    <w:rsid w:val="00EA06E4"/>
  </w:style>
  <w:style w:type="character" w:customStyle="1" w:styleId="command">
    <w:name w:val="command"/>
    <w:basedOn w:val="DefaultParagraphFont"/>
    <w:rsid w:val="00EA06E4"/>
  </w:style>
  <w:style w:type="character" w:styleId="HTMLTypewriter">
    <w:name w:val="HTML Typewriter"/>
    <w:basedOn w:val="DefaultParagraphFont"/>
    <w:uiPriority w:val="99"/>
    <w:semiHidden/>
    <w:unhideWhenUsed/>
    <w:rsid w:val="00EA06E4"/>
    <w:rPr>
      <w:rFonts w:ascii="Courier New" w:eastAsia="Times New Roman" w:hAnsi="Courier New" w:cs="Courier New"/>
      <w:sz w:val="20"/>
      <w:szCs w:val="20"/>
    </w:rPr>
  </w:style>
  <w:style w:type="paragraph" w:styleId="ListParagraph">
    <w:name w:val="List Paragraph"/>
    <w:basedOn w:val="Normal"/>
    <w:uiPriority w:val="34"/>
    <w:qFormat/>
    <w:rsid w:val="0002395B"/>
    <w:pPr>
      <w:ind w:left="720"/>
      <w:contextualSpacing/>
    </w:pPr>
  </w:style>
  <w:style w:type="paragraph" w:styleId="Header">
    <w:name w:val="header"/>
    <w:basedOn w:val="Normal"/>
    <w:link w:val="HeaderChar"/>
    <w:uiPriority w:val="99"/>
    <w:unhideWhenUsed/>
    <w:rsid w:val="006A21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2163"/>
    <w:rPr>
      <w:rFonts w:ascii="Times New Roman" w:eastAsia="Times New Roman" w:hAnsi="Times New Roman" w:cs="Times New Roman"/>
      <w:sz w:val="24"/>
    </w:rPr>
  </w:style>
  <w:style w:type="paragraph" w:styleId="Footer">
    <w:name w:val="footer"/>
    <w:basedOn w:val="Normal"/>
    <w:link w:val="FooterChar"/>
    <w:uiPriority w:val="99"/>
    <w:unhideWhenUsed/>
    <w:rsid w:val="006A21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2163"/>
    <w:rPr>
      <w:rFonts w:ascii="Times New Roman" w:eastAsia="Times New Roman" w:hAnsi="Times New Roman" w:cs="Times New Roman"/>
      <w:sz w:val="24"/>
    </w:rPr>
  </w:style>
  <w:style w:type="character" w:customStyle="1" w:styleId="mw-headline">
    <w:name w:val="mw-headline"/>
    <w:basedOn w:val="DefaultParagraphFont"/>
    <w:rsid w:val="00380E18"/>
  </w:style>
  <w:style w:type="character" w:styleId="PlaceholderText">
    <w:name w:val="Placeholder Text"/>
    <w:basedOn w:val="DefaultParagraphFont"/>
    <w:uiPriority w:val="99"/>
    <w:semiHidden/>
    <w:rsid w:val="00ED5558"/>
    <w:rPr>
      <w:color w:val="808080"/>
    </w:rPr>
  </w:style>
  <w:style w:type="character" w:customStyle="1" w:styleId="Heading1Char">
    <w:name w:val="Heading 1 Char"/>
    <w:basedOn w:val="DefaultParagraphFont"/>
    <w:link w:val="Heading1"/>
    <w:uiPriority w:val="9"/>
    <w:rsid w:val="00AF7D70"/>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60124987">
      <w:bodyDiv w:val="1"/>
      <w:marLeft w:val="0"/>
      <w:marRight w:val="0"/>
      <w:marTop w:val="0"/>
      <w:marBottom w:val="0"/>
      <w:divBdr>
        <w:top w:val="none" w:sz="0" w:space="0" w:color="auto"/>
        <w:left w:val="none" w:sz="0" w:space="0" w:color="auto"/>
        <w:bottom w:val="none" w:sz="0" w:space="0" w:color="auto"/>
        <w:right w:val="none" w:sz="0" w:space="0" w:color="auto"/>
      </w:divBdr>
    </w:div>
    <w:div w:id="1989628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image" Target="media/image15.gif"/><Relationship Id="rId42" Type="http://schemas.openxmlformats.org/officeDocument/2006/relationships/image" Target="media/image30.png"/><Relationship Id="rId63" Type="http://schemas.openxmlformats.org/officeDocument/2006/relationships/hyperlink" Target="http://wiki.bk.tudelft.nl/toi-pedia/File:Move.png" TargetMode="External"/><Relationship Id="rId84" Type="http://schemas.openxmlformats.org/officeDocument/2006/relationships/hyperlink" Target="http://wiki.bk.tudelft.nl/toi-pedia/File:Modify_copy1.jpg" TargetMode="External"/><Relationship Id="rId138" Type="http://schemas.openxmlformats.org/officeDocument/2006/relationships/hyperlink" Target="http://wiki.bk.tudelft.nl/toi-pedia/File:Join.png" TargetMode="External"/><Relationship Id="rId159" Type="http://schemas.openxmlformats.org/officeDocument/2006/relationships/image" Target="media/image88.png"/><Relationship Id="rId170" Type="http://schemas.openxmlformats.org/officeDocument/2006/relationships/image" Target="media/image97.png"/><Relationship Id="rId191" Type="http://schemas.openxmlformats.org/officeDocument/2006/relationships/image" Target="media/image118.png"/><Relationship Id="rId205" Type="http://schemas.openxmlformats.org/officeDocument/2006/relationships/image" Target="media/image132.jpeg"/><Relationship Id="rId226" Type="http://schemas.openxmlformats.org/officeDocument/2006/relationships/hyperlink" Target="http://www.wikihow.com/Learn-to-Read-Blueprints#/Image:Learn-to-Read-Blueprints-Step-4-Version-2.jpg" TargetMode="External"/><Relationship Id="rId107" Type="http://schemas.openxmlformats.org/officeDocument/2006/relationships/image" Target="media/image62.jpeg"/><Relationship Id="rId11" Type="http://schemas.openxmlformats.org/officeDocument/2006/relationships/image" Target="media/image5.gif"/><Relationship Id="rId32" Type="http://schemas.openxmlformats.org/officeDocument/2006/relationships/image" Target="media/image25.jpeg"/><Relationship Id="rId53" Type="http://schemas.openxmlformats.org/officeDocument/2006/relationships/hyperlink" Target="http://wiki.bk.tudelft.nl/toi-pedia/File:Modify_trim_fence6.jpg" TargetMode="External"/><Relationship Id="rId74" Type="http://schemas.openxmlformats.org/officeDocument/2006/relationships/hyperlink" Target="http://wiki.bk.tudelft.nl/toi-pedia/File:Modify_rotate1.jpg" TargetMode="External"/><Relationship Id="rId128" Type="http://schemas.openxmlformats.org/officeDocument/2006/relationships/hyperlink" Target="http://wiki.bk.tudelft.nl/toi-pedia/File:Fillet.png" TargetMode="External"/><Relationship Id="rId149" Type="http://schemas.openxmlformats.org/officeDocument/2006/relationships/image" Target="media/image83.jpeg"/><Relationship Id="rId5" Type="http://schemas.openxmlformats.org/officeDocument/2006/relationships/footnotes" Target="footnotes.xml"/><Relationship Id="rId95" Type="http://schemas.openxmlformats.org/officeDocument/2006/relationships/image" Target="media/image56.jpeg"/><Relationship Id="rId160" Type="http://schemas.openxmlformats.org/officeDocument/2006/relationships/image" Target="media/image89.png"/><Relationship Id="rId181" Type="http://schemas.openxmlformats.org/officeDocument/2006/relationships/image" Target="media/image108.jpeg"/><Relationship Id="rId216" Type="http://schemas.openxmlformats.org/officeDocument/2006/relationships/image" Target="media/image143.jpeg"/><Relationship Id="rId237" Type="http://schemas.openxmlformats.org/officeDocument/2006/relationships/theme" Target="theme/theme1.xml"/><Relationship Id="rId22" Type="http://schemas.openxmlformats.org/officeDocument/2006/relationships/image" Target="media/image16.gif"/><Relationship Id="rId43" Type="http://schemas.openxmlformats.org/officeDocument/2006/relationships/hyperlink" Target="http://wiki.bk.tudelft.nl/toi-pedia/File:Modify_trim1_ok.jpg" TargetMode="External"/><Relationship Id="rId64" Type="http://schemas.openxmlformats.org/officeDocument/2006/relationships/image" Target="media/image41.png"/><Relationship Id="rId118" Type="http://schemas.openxmlformats.org/officeDocument/2006/relationships/hyperlink" Target="http://wiki.bk.tudelft.nl/toi-pedia/File:Modify_scale3.jpg" TargetMode="External"/><Relationship Id="rId139" Type="http://schemas.openxmlformats.org/officeDocument/2006/relationships/image" Target="media/image78.png"/><Relationship Id="rId80" Type="http://schemas.openxmlformats.org/officeDocument/2006/relationships/hyperlink" Target="http://wiki.bk.tudelft.nl/toi-pedia/File:Modify_rotate4.jpg" TargetMode="External"/><Relationship Id="rId85" Type="http://schemas.openxmlformats.org/officeDocument/2006/relationships/image" Target="media/image51.jpeg"/><Relationship Id="rId150" Type="http://schemas.openxmlformats.org/officeDocument/2006/relationships/hyperlink" Target="http://wiki.bk.tudelft.nl/toi-pedia/File:Modify_explode1.jpg" TargetMode="External"/><Relationship Id="rId155" Type="http://schemas.openxmlformats.org/officeDocument/2006/relationships/image" Target="media/image86.jpeg"/><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9.png"/><Relationship Id="rId197" Type="http://schemas.openxmlformats.org/officeDocument/2006/relationships/image" Target="media/image124.png"/><Relationship Id="rId206" Type="http://schemas.openxmlformats.org/officeDocument/2006/relationships/image" Target="media/image133.jpeg"/><Relationship Id="rId227" Type="http://schemas.openxmlformats.org/officeDocument/2006/relationships/image" Target="media/image152.jpeg"/><Relationship Id="rId201" Type="http://schemas.openxmlformats.org/officeDocument/2006/relationships/image" Target="media/image128.png"/><Relationship Id="rId222" Type="http://schemas.openxmlformats.org/officeDocument/2006/relationships/image" Target="media/image149.jpeg"/><Relationship Id="rId12" Type="http://schemas.openxmlformats.org/officeDocument/2006/relationships/image" Target="media/image6.gif"/><Relationship Id="rId17" Type="http://schemas.openxmlformats.org/officeDocument/2006/relationships/image" Target="media/image11.gif"/><Relationship Id="rId33" Type="http://schemas.openxmlformats.org/officeDocument/2006/relationships/hyperlink" Target="http://wiki.bk.tudelft.nl/toi-pedia/File:Offset.png" TargetMode="External"/><Relationship Id="rId38" Type="http://schemas.openxmlformats.org/officeDocument/2006/relationships/image" Target="media/image28.jpeg"/><Relationship Id="rId59" Type="http://schemas.openxmlformats.org/officeDocument/2006/relationships/hyperlink" Target="http://wiki.bk.tudelft.nl/toi-pedia/File:Modify_extend3.jpg" TargetMode="External"/><Relationship Id="rId103" Type="http://schemas.openxmlformats.org/officeDocument/2006/relationships/image" Target="media/image60.png"/><Relationship Id="rId108" Type="http://schemas.openxmlformats.org/officeDocument/2006/relationships/hyperlink" Target="http://wiki.bk.tudelft.nl/toi-pedia/File:Modify_mirror3.jpg" TargetMode="External"/><Relationship Id="rId124" Type="http://schemas.openxmlformats.org/officeDocument/2006/relationships/hyperlink" Target="http://wiki.bk.tudelft.nl/toi-pedia/File:Modify_scale6.jpg" TargetMode="External"/><Relationship Id="rId129" Type="http://schemas.openxmlformats.org/officeDocument/2006/relationships/image" Target="media/image73.png"/><Relationship Id="rId54" Type="http://schemas.openxmlformats.org/officeDocument/2006/relationships/image" Target="media/image36.jpeg"/><Relationship Id="rId70" Type="http://schemas.openxmlformats.org/officeDocument/2006/relationships/hyperlink" Target="http://wiki.bk.tudelft.nl/toi-pedia/File:Modify_move3.jpg" TargetMode="External"/><Relationship Id="rId75" Type="http://schemas.openxmlformats.org/officeDocument/2006/relationships/image" Target="media/image46.jpeg"/><Relationship Id="rId91" Type="http://schemas.openxmlformats.org/officeDocument/2006/relationships/image" Target="media/image54.png"/><Relationship Id="rId96" Type="http://schemas.openxmlformats.org/officeDocument/2006/relationships/hyperlink" Target="http://wiki.bk.tudelft.nl/toi-pedia/File:Modify_array1.jpg" TargetMode="External"/><Relationship Id="rId140" Type="http://schemas.openxmlformats.org/officeDocument/2006/relationships/hyperlink" Target="http://wiki.bk.tudelft.nl/toi-pedia/File:Modify_join1.jpg" TargetMode="External"/><Relationship Id="rId145" Type="http://schemas.openxmlformats.org/officeDocument/2006/relationships/image" Target="media/image81.jpeg"/><Relationship Id="rId161" Type="http://schemas.openxmlformats.org/officeDocument/2006/relationships/image" Target="media/image90.png"/><Relationship Id="rId166" Type="http://schemas.openxmlformats.org/officeDocument/2006/relationships/image" Target="media/image94.png"/><Relationship Id="rId182" Type="http://schemas.openxmlformats.org/officeDocument/2006/relationships/image" Target="media/image109.png"/><Relationship Id="rId187" Type="http://schemas.openxmlformats.org/officeDocument/2006/relationships/image" Target="media/image114.png"/><Relationship Id="rId217" Type="http://schemas.openxmlformats.org/officeDocument/2006/relationships/image" Target="media/image144.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39.png"/><Relationship Id="rId233" Type="http://schemas.openxmlformats.org/officeDocument/2006/relationships/image" Target="media/image155.jpeg"/><Relationship Id="rId238" Type="http://schemas.microsoft.com/office/2007/relationships/stylesWithEffects" Target="stylesWithEffects.xml"/><Relationship Id="rId23" Type="http://schemas.openxmlformats.org/officeDocument/2006/relationships/image" Target="media/image17.gif"/><Relationship Id="rId28" Type="http://schemas.openxmlformats.org/officeDocument/2006/relationships/image" Target="media/image22.gif"/><Relationship Id="rId49" Type="http://schemas.openxmlformats.org/officeDocument/2006/relationships/hyperlink" Target="http://wiki.bk.tudelft.nl/toi-pedia/File:Modify_trim_fence4.jpg" TargetMode="External"/><Relationship Id="rId114" Type="http://schemas.openxmlformats.org/officeDocument/2006/relationships/hyperlink" Target="http://wiki.bk.tudelft.nl/toi-pedia/File:Modify_scale1.jpg" TargetMode="External"/><Relationship Id="rId119" Type="http://schemas.openxmlformats.org/officeDocument/2006/relationships/image" Target="media/image68.jpeg"/><Relationship Id="rId44"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hyperlink" Target="http://wiki.bk.tudelft.nl/toi-pedia/AutoCAD_Drawing_and_model_space" TargetMode="External"/><Relationship Id="rId81" Type="http://schemas.openxmlformats.org/officeDocument/2006/relationships/image" Target="media/image49.jpeg"/><Relationship Id="rId86" Type="http://schemas.openxmlformats.org/officeDocument/2006/relationships/hyperlink" Target="http://wiki.bk.tudelft.nl/toi-pedia/File:Modify_copy2.jpg" TargetMode="External"/><Relationship Id="rId130" Type="http://schemas.openxmlformats.org/officeDocument/2006/relationships/hyperlink" Target="http://wiki.bk.tudelft.nl/toi-pedia/File:Modify_fillet1_ok.jpg" TargetMode="External"/><Relationship Id="rId135" Type="http://schemas.openxmlformats.org/officeDocument/2006/relationships/image" Target="media/image76.jpeg"/><Relationship Id="rId151" Type="http://schemas.openxmlformats.org/officeDocument/2006/relationships/image" Target="media/image84.jpeg"/><Relationship Id="rId156" Type="http://schemas.openxmlformats.org/officeDocument/2006/relationships/hyperlink" Target="http://www.google.com" TargetMode="External"/><Relationship Id="rId177" Type="http://schemas.openxmlformats.org/officeDocument/2006/relationships/image" Target="media/image104.png"/><Relationship Id="rId198" Type="http://schemas.openxmlformats.org/officeDocument/2006/relationships/image" Target="media/image125.png"/><Relationship Id="rId172" Type="http://schemas.openxmlformats.org/officeDocument/2006/relationships/image" Target="media/image99.png"/><Relationship Id="rId193" Type="http://schemas.openxmlformats.org/officeDocument/2006/relationships/image" Target="media/image120.png"/><Relationship Id="rId202" Type="http://schemas.openxmlformats.org/officeDocument/2006/relationships/image" Target="media/image129.jpeg"/><Relationship Id="rId207" Type="http://schemas.openxmlformats.org/officeDocument/2006/relationships/image" Target="media/image134.jpeg"/><Relationship Id="rId223" Type="http://schemas.openxmlformats.org/officeDocument/2006/relationships/image" Target="media/image150.png"/><Relationship Id="rId228" Type="http://schemas.openxmlformats.org/officeDocument/2006/relationships/hyperlink" Target="http://www.wikihow.com/Learn-to-Read-Blueprints#/Image:Learn-to-Read-Blueprints-Step-5-Version-2.jpg" TargetMode="External"/><Relationship Id="rId13" Type="http://schemas.openxmlformats.org/officeDocument/2006/relationships/image" Target="media/image7.gif"/><Relationship Id="rId18" Type="http://schemas.openxmlformats.org/officeDocument/2006/relationships/image" Target="media/image12.gif"/><Relationship Id="rId39" Type="http://schemas.openxmlformats.org/officeDocument/2006/relationships/hyperlink" Target="http://wiki.bk.tudelft.nl/toi-pedia/File:Modify_offset3.jpg" TargetMode="External"/><Relationship Id="rId109" Type="http://schemas.openxmlformats.org/officeDocument/2006/relationships/image" Target="media/image63.jpeg"/><Relationship Id="rId34" Type="http://schemas.openxmlformats.org/officeDocument/2006/relationships/image" Target="media/image26.png"/><Relationship Id="rId50" Type="http://schemas.openxmlformats.org/officeDocument/2006/relationships/image" Target="media/image34.jpeg"/><Relationship Id="rId55" Type="http://schemas.openxmlformats.org/officeDocument/2006/relationships/hyperlink" Target="http://wiki.bk.tudelft.nl/toi-pedia/File:Extend.png" TargetMode="External"/><Relationship Id="rId76" Type="http://schemas.openxmlformats.org/officeDocument/2006/relationships/hyperlink" Target="http://wiki.bk.tudelft.nl/toi-pedia/File:Modify_rotate2.jpg" TargetMode="External"/><Relationship Id="rId97" Type="http://schemas.openxmlformats.org/officeDocument/2006/relationships/image" Target="media/image57.jpeg"/><Relationship Id="rId104" Type="http://schemas.openxmlformats.org/officeDocument/2006/relationships/hyperlink" Target="http://wiki.bk.tudelft.nl/toi-pedia/File:Modify_mirror1.jpg" TargetMode="External"/><Relationship Id="rId120" Type="http://schemas.openxmlformats.org/officeDocument/2006/relationships/hyperlink" Target="http://wiki.bk.tudelft.nl/toi-pedia/File:Modify_scale4.jpg" TargetMode="External"/><Relationship Id="rId125" Type="http://schemas.openxmlformats.org/officeDocument/2006/relationships/image" Target="media/image71.jpeg"/><Relationship Id="rId141" Type="http://schemas.openxmlformats.org/officeDocument/2006/relationships/image" Target="media/image79.jpeg"/><Relationship Id="rId146" Type="http://schemas.openxmlformats.org/officeDocument/2006/relationships/hyperlink" Target="http://wiki.bk.tudelft.nl/toi-pedia/File:Explode.png" TargetMode="External"/><Relationship Id="rId167" Type="http://schemas.openxmlformats.org/officeDocument/2006/relationships/hyperlink" Target="http://www.google.com" TargetMode="External"/><Relationship Id="rId188" Type="http://schemas.openxmlformats.org/officeDocument/2006/relationships/image" Target="media/image115.png"/><Relationship Id="rId7" Type="http://schemas.openxmlformats.org/officeDocument/2006/relationships/image" Target="media/image1.gif"/><Relationship Id="rId71" Type="http://schemas.openxmlformats.org/officeDocument/2006/relationships/image" Target="media/image44.jpeg"/><Relationship Id="rId92" Type="http://schemas.openxmlformats.org/officeDocument/2006/relationships/hyperlink" Target="http://wiki.bk.tudelft.nl/toi-pedia/File:Modify_array_menu.jpg" TargetMode="External"/><Relationship Id="rId162" Type="http://schemas.openxmlformats.org/officeDocument/2006/relationships/hyperlink" Target="http://www.google.com" TargetMode="External"/><Relationship Id="rId183" Type="http://schemas.openxmlformats.org/officeDocument/2006/relationships/image" Target="media/image110.jpeg"/><Relationship Id="rId213" Type="http://schemas.openxmlformats.org/officeDocument/2006/relationships/image" Target="media/image140.jpeg"/><Relationship Id="rId218" Type="http://schemas.openxmlformats.org/officeDocument/2006/relationships/image" Target="media/image145.jpeg"/><Relationship Id="rId234"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gif"/><Relationship Id="rId24" Type="http://schemas.openxmlformats.org/officeDocument/2006/relationships/image" Target="media/image18.gif"/><Relationship Id="rId40" Type="http://schemas.openxmlformats.org/officeDocument/2006/relationships/image" Target="media/image29.jpeg"/><Relationship Id="rId45" Type="http://schemas.openxmlformats.org/officeDocument/2006/relationships/hyperlink" Target="http://wiki.bk.tudelft.nl/toi-pedia/File:Modify_trim2.jpg" TargetMode="External"/><Relationship Id="rId66" Type="http://schemas.openxmlformats.org/officeDocument/2006/relationships/hyperlink" Target="http://wiki.bk.tudelft.nl/toi-pedia/File:Modify_move1.jpg" TargetMode="External"/><Relationship Id="rId87" Type="http://schemas.openxmlformats.org/officeDocument/2006/relationships/image" Target="media/image52.jpeg"/><Relationship Id="rId110" Type="http://schemas.openxmlformats.org/officeDocument/2006/relationships/hyperlink" Target="http://wiki.bk.tudelft.nl/toi-pedia/File:Modify_mirror4.jpg" TargetMode="External"/><Relationship Id="rId115" Type="http://schemas.openxmlformats.org/officeDocument/2006/relationships/image" Target="media/image66.jpeg"/><Relationship Id="rId131" Type="http://schemas.openxmlformats.org/officeDocument/2006/relationships/image" Target="media/image74.jpeg"/><Relationship Id="rId136" Type="http://schemas.openxmlformats.org/officeDocument/2006/relationships/hyperlink" Target="http://wiki.bk.tudelft.nl/toi-pedia/File:Modify_fillet5.jpg" TargetMode="External"/><Relationship Id="rId157" Type="http://schemas.openxmlformats.org/officeDocument/2006/relationships/hyperlink" Target="http://www.google.com" TargetMode="External"/><Relationship Id="rId178" Type="http://schemas.openxmlformats.org/officeDocument/2006/relationships/image" Target="media/image105.png"/><Relationship Id="rId61" Type="http://schemas.openxmlformats.org/officeDocument/2006/relationships/hyperlink" Target="http://wiki.bk.tudelft.nl/toi-pedia/File:Modify_extend4.jpg" TargetMode="External"/><Relationship Id="rId82" Type="http://schemas.openxmlformats.org/officeDocument/2006/relationships/hyperlink" Target="http://wiki.bk.tudelft.nl/toi-pedia/File:Copy.png" TargetMode="External"/><Relationship Id="rId152" Type="http://schemas.openxmlformats.org/officeDocument/2006/relationships/hyperlink" Target="http://wiki.bk.tudelft.nl/toi-pedia/File:Modify_explode3.jpg" TargetMode="External"/><Relationship Id="rId173" Type="http://schemas.openxmlformats.org/officeDocument/2006/relationships/image" Target="media/image100.png"/><Relationship Id="rId194" Type="http://schemas.openxmlformats.org/officeDocument/2006/relationships/image" Target="media/image121.png"/><Relationship Id="rId199" Type="http://schemas.openxmlformats.org/officeDocument/2006/relationships/image" Target="media/image126.jpeg"/><Relationship Id="rId203" Type="http://schemas.openxmlformats.org/officeDocument/2006/relationships/image" Target="media/image130.png"/><Relationship Id="rId208" Type="http://schemas.openxmlformats.org/officeDocument/2006/relationships/image" Target="media/image135.png"/><Relationship Id="rId229" Type="http://schemas.openxmlformats.org/officeDocument/2006/relationships/image" Target="media/image153.jpeg"/><Relationship Id="rId19" Type="http://schemas.openxmlformats.org/officeDocument/2006/relationships/image" Target="media/image13.gif"/><Relationship Id="rId224" Type="http://schemas.openxmlformats.org/officeDocument/2006/relationships/hyperlink" Target="http://www.wikihow.com/Learn-to-Read-Blueprints#/Image:Learn-to-Read-Blueprints-Step-3-Version-2.jpg" TargetMode="External"/><Relationship Id="rId14" Type="http://schemas.openxmlformats.org/officeDocument/2006/relationships/image" Target="media/image8.gif"/><Relationship Id="rId30" Type="http://schemas.openxmlformats.org/officeDocument/2006/relationships/image" Target="media/image24.gif"/><Relationship Id="rId35" Type="http://schemas.openxmlformats.org/officeDocument/2006/relationships/hyperlink" Target="http://wiki.bk.tudelft.nl/toi-pedia/File:Modify_offset1.jpg" TargetMode="External"/><Relationship Id="rId56" Type="http://schemas.openxmlformats.org/officeDocument/2006/relationships/image" Target="media/image37.png"/><Relationship Id="rId77" Type="http://schemas.openxmlformats.org/officeDocument/2006/relationships/image" Target="media/image47.jpeg"/><Relationship Id="rId100" Type="http://schemas.openxmlformats.org/officeDocument/2006/relationships/hyperlink" Target="http://wiki.bk.tudelft.nl/toi-pedia/File:Modify_array4.jpg" TargetMode="External"/><Relationship Id="rId105" Type="http://schemas.openxmlformats.org/officeDocument/2006/relationships/image" Target="media/image61.jpeg"/><Relationship Id="rId126" Type="http://schemas.openxmlformats.org/officeDocument/2006/relationships/hyperlink" Target="http://wiki.bk.tudelft.nl/toi-pedia/File:Modify_scale7.jpg" TargetMode="External"/><Relationship Id="rId147" Type="http://schemas.openxmlformats.org/officeDocument/2006/relationships/image" Target="media/image82.png"/><Relationship Id="rId168" Type="http://schemas.openxmlformats.org/officeDocument/2006/relationships/image" Target="media/image95.png"/><Relationship Id="rId8" Type="http://schemas.openxmlformats.org/officeDocument/2006/relationships/image" Target="media/image2.gif"/><Relationship Id="rId51" Type="http://schemas.openxmlformats.org/officeDocument/2006/relationships/hyperlink" Target="http://wiki.bk.tudelft.nl/toi-pedia/File:Modify_trim_fence5.jpg" TargetMode="External"/><Relationship Id="rId72" Type="http://schemas.openxmlformats.org/officeDocument/2006/relationships/hyperlink" Target="http://wiki.bk.tudelft.nl/toi-pedia/File:Rotate.png" TargetMode="External"/><Relationship Id="rId93" Type="http://schemas.openxmlformats.org/officeDocument/2006/relationships/image" Target="media/image55.jpeg"/><Relationship Id="rId98" Type="http://schemas.openxmlformats.org/officeDocument/2006/relationships/hyperlink" Target="http://wiki.bk.tudelft.nl/toi-pedia/File:Modify_array_menu2.jpg" TargetMode="External"/><Relationship Id="rId121" Type="http://schemas.openxmlformats.org/officeDocument/2006/relationships/image" Target="media/image69.jpeg"/><Relationship Id="rId142" Type="http://schemas.openxmlformats.org/officeDocument/2006/relationships/hyperlink" Target="http://wiki.bk.tudelft.nl/toi-pedia/File:Modify_join2.jpg" TargetMode="External"/><Relationship Id="rId163" Type="http://schemas.openxmlformats.org/officeDocument/2006/relationships/image" Target="media/image91.png"/><Relationship Id="rId184" Type="http://schemas.openxmlformats.org/officeDocument/2006/relationships/image" Target="media/image111.jpeg"/><Relationship Id="rId189" Type="http://schemas.openxmlformats.org/officeDocument/2006/relationships/image" Target="media/image116.jpeg"/><Relationship Id="rId219" Type="http://schemas.openxmlformats.org/officeDocument/2006/relationships/image" Target="media/image146.jpeg"/><Relationship Id="rId3" Type="http://schemas.openxmlformats.org/officeDocument/2006/relationships/settings" Target="settings.xml"/><Relationship Id="rId214" Type="http://schemas.openxmlformats.org/officeDocument/2006/relationships/image" Target="media/image141.jpeg"/><Relationship Id="rId230" Type="http://schemas.openxmlformats.org/officeDocument/2006/relationships/hyperlink" Target="http://www.wikihow.com/Learn-to-Read-Blueprints#/Image:Learn-to-Read-Blueprints-Step-6-Version-2.jpg" TargetMode="External"/><Relationship Id="rId235" Type="http://schemas.openxmlformats.org/officeDocument/2006/relationships/footer" Target="footer1.xml"/><Relationship Id="rId25" Type="http://schemas.openxmlformats.org/officeDocument/2006/relationships/image" Target="media/image19.gif"/><Relationship Id="rId46" Type="http://schemas.openxmlformats.org/officeDocument/2006/relationships/image" Target="media/image32.jpeg"/><Relationship Id="rId67" Type="http://schemas.openxmlformats.org/officeDocument/2006/relationships/image" Target="media/image42.jpeg"/><Relationship Id="rId116" Type="http://schemas.openxmlformats.org/officeDocument/2006/relationships/hyperlink" Target="http://wiki.bk.tudelft.nl/toi-pedia/File:Modify_scale2.jpg" TargetMode="External"/><Relationship Id="rId137" Type="http://schemas.openxmlformats.org/officeDocument/2006/relationships/image" Target="media/image77.jpeg"/><Relationship Id="rId158" Type="http://schemas.openxmlformats.org/officeDocument/2006/relationships/image" Target="media/image87.jpeg"/><Relationship Id="rId20" Type="http://schemas.openxmlformats.org/officeDocument/2006/relationships/image" Target="media/image14.gif"/><Relationship Id="rId41" Type="http://schemas.openxmlformats.org/officeDocument/2006/relationships/hyperlink" Target="http://wiki.bk.tudelft.nl/toi-pedia/File:Trim.png" TargetMode="External"/><Relationship Id="rId62" Type="http://schemas.openxmlformats.org/officeDocument/2006/relationships/image" Target="media/image40.jpeg"/><Relationship Id="rId83" Type="http://schemas.openxmlformats.org/officeDocument/2006/relationships/image" Target="media/image50.png"/><Relationship Id="rId88" Type="http://schemas.openxmlformats.org/officeDocument/2006/relationships/hyperlink" Target="http://wiki.bk.tudelft.nl/toi-pedia/File:Modify_copy3.jpg" TargetMode="External"/><Relationship Id="rId111" Type="http://schemas.openxmlformats.org/officeDocument/2006/relationships/image" Target="media/image64.jpeg"/><Relationship Id="rId132" Type="http://schemas.openxmlformats.org/officeDocument/2006/relationships/hyperlink" Target="http://wiki.bk.tudelft.nl/toi-pedia/File:Modify_fillet2_ok.jpg" TargetMode="External"/><Relationship Id="rId153" Type="http://schemas.openxmlformats.org/officeDocument/2006/relationships/image" Target="media/image85.jpeg"/><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image" Target="media/image122.png"/><Relationship Id="rId209" Type="http://schemas.openxmlformats.org/officeDocument/2006/relationships/image" Target="media/image136.jpeg"/><Relationship Id="rId190" Type="http://schemas.openxmlformats.org/officeDocument/2006/relationships/image" Target="media/image117.png"/><Relationship Id="rId204" Type="http://schemas.openxmlformats.org/officeDocument/2006/relationships/image" Target="media/image131.jpeg"/><Relationship Id="rId220" Type="http://schemas.openxmlformats.org/officeDocument/2006/relationships/image" Target="media/image147.png"/><Relationship Id="rId225" Type="http://schemas.openxmlformats.org/officeDocument/2006/relationships/image" Target="media/image151.jpeg"/><Relationship Id="rId15" Type="http://schemas.openxmlformats.org/officeDocument/2006/relationships/image" Target="media/image9.gif"/><Relationship Id="rId36" Type="http://schemas.openxmlformats.org/officeDocument/2006/relationships/image" Target="media/image27.jpeg"/><Relationship Id="rId57" Type="http://schemas.openxmlformats.org/officeDocument/2006/relationships/hyperlink" Target="http://wiki.bk.tudelft.nl/toi-pedia/File:Modify_extend1.jpg" TargetMode="External"/><Relationship Id="rId106" Type="http://schemas.openxmlformats.org/officeDocument/2006/relationships/hyperlink" Target="http://wiki.bk.tudelft.nl/toi-pedia/File:Modify_mirror2.jpg" TargetMode="External"/><Relationship Id="rId127" Type="http://schemas.openxmlformats.org/officeDocument/2006/relationships/image" Target="media/image72.jpeg"/><Relationship Id="rId10" Type="http://schemas.openxmlformats.org/officeDocument/2006/relationships/image" Target="media/image4.gif"/><Relationship Id="rId31" Type="http://schemas.openxmlformats.org/officeDocument/2006/relationships/hyperlink" Target="http://wiki.bk.tudelft.nl/toi-pedia/File:Modify_overzicht.jpg" TargetMode="External"/><Relationship Id="rId52" Type="http://schemas.openxmlformats.org/officeDocument/2006/relationships/image" Target="media/image35.jpeg"/><Relationship Id="rId73" Type="http://schemas.openxmlformats.org/officeDocument/2006/relationships/image" Target="media/image45.png"/><Relationship Id="rId78" Type="http://schemas.openxmlformats.org/officeDocument/2006/relationships/hyperlink" Target="http://wiki.bk.tudelft.nl/toi-pedia/File:Modify_rotate3.jpg" TargetMode="External"/><Relationship Id="rId94" Type="http://schemas.openxmlformats.org/officeDocument/2006/relationships/hyperlink" Target="http://wiki.bk.tudelft.nl/toi-pedia/File:Modify_array2.jpg" TargetMode="External"/><Relationship Id="rId99" Type="http://schemas.openxmlformats.org/officeDocument/2006/relationships/image" Target="media/image58.jpeg"/><Relationship Id="rId101" Type="http://schemas.openxmlformats.org/officeDocument/2006/relationships/image" Target="media/image59.jpeg"/><Relationship Id="rId122" Type="http://schemas.openxmlformats.org/officeDocument/2006/relationships/hyperlink" Target="http://wiki.bk.tudelft.nl/toi-pedia/File:Modify_scale5.jpg" TargetMode="External"/><Relationship Id="rId143" Type="http://schemas.openxmlformats.org/officeDocument/2006/relationships/image" Target="media/image80.jpeg"/><Relationship Id="rId148" Type="http://schemas.openxmlformats.org/officeDocument/2006/relationships/hyperlink" Target="http://wiki.bk.tudelft.nl/toi-pedia/File:Modify_explode1a.jpg" TargetMode="External"/><Relationship Id="rId164" Type="http://schemas.openxmlformats.org/officeDocument/2006/relationships/image" Target="media/image92.png"/><Relationship Id="rId169" Type="http://schemas.openxmlformats.org/officeDocument/2006/relationships/image" Target="media/image96.png"/><Relationship Id="rId185" Type="http://schemas.openxmlformats.org/officeDocument/2006/relationships/image" Target="media/image112.jpeg"/><Relationship Id="rId4" Type="http://schemas.openxmlformats.org/officeDocument/2006/relationships/webSettings" Target="webSettings.xml"/><Relationship Id="rId9" Type="http://schemas.openxmlformats.org/officeDocument/2006/relationships/image" Target="media/image3.gif"/><Relationship Id="rId180" Type="http://schemas.openxmlformats.org/officeDocument/2006/relationships/image" Target="media/image107.png"/><Relationship Id="rId210" Type="http://schemas.openxmlformats.org/officeDocument/2006/relationships/image" Target="media/image137.png"/><Relationship Id="rId215" Type="http://schemas.openxmlformats.org/officeDocument/2006/relationships/image" Target="media/image142.jpeg"/><Relationship Id="rId236" Type="http://schemas.openxmlformats.org/officeDocument/2006/relationships/fontTable" Target="fontTable.xml"/><Relationship Id="rId26" Type="http://schemas.openxmlformats.org/officeDocument/2006/relationships/image" Target="media/image20.gif"/><Relationship Id="rId231" Type="http://schemas.openxmlformats.org/officeDocument/2006/relationships/image" Target="media/image154.jpeg"/><Relationship Id="rId47" Type="http://schemas.openxmlformats.org/officeDocument/2006/relationships/hyperlink" Target="http://wiki.bk.tudelft.nl/toi-pedia/File:Modify_trim3.jpg" TargetMode="External"/><Relationship Id="rId68" Type="http://schemas.openxmlformats.org/officeDocument/2006/relationships/hyperlink" Target="http://wiki.bk.tudelft.nl/toi-pedia/File:Modify_move2.jpg" TargetMode="External"/><Relationship Id="rId89" Type="http://schemas.openxmlformats.org/officeDocument/2006/relationships/image" Target="media/image53.jpeg"/><Relationship Id="rId112" Type="http://schemas.openxmlformats.org/officeDocument/2006/relationships/hyperlink" Target="http://wiki.bk.tudelft.nl/toi-pedia/File:Scale.png" TargetMode="External"/><Relationship Id="rId133" Type="http://schemas.openxmlformats.org/officeDocument/2006/relationships/image" Target="media/image75.jpeg"/><Relationship Id="rId154" Type="http://schemas.openxmlformats.org/officeDocument/2006/relationships/hyperlink" Target="http://wiki.bk.tudelft.nl/toi-pedia/File:Modify_explode2.jpg" TargetMode="External"/><Relationship Id="rId175" Type="http://schemas.openxmlformats.org/officeDocument/2006/relationships/image" Target="media/image102.jpeg"/><Relationship Id="rId196" Type="http://schemas.openxmlformats.org/officeDocument/2006/relationships/image" Target="media/image123.png"/><Relationship Id="rId200" Type="http://schemas.openxmlformats.org/officeDocument/2006/relationships/image" Target="media/image127.png"/><Relationship Id="rId16" Type="http://schemas.openxmlformats.org/officeDocument/2006/relationships/image" Target="media/image10.gif"/><Relationship Id="rId221" Type="http://schemas.openxmlformats.org/officeDocument/2006/relationships/image" Target="media/image148.jpeg"/><Relationship Id="rId37" Type="http://schemas.openxmlformats.org/officeDocument/2006/relationships/hyperlink" Target="http://wiki.bk.tudelft.nl/toi-pedia/File:Modify_offset2.jpg" TargetMode="External"/><Relationship Id="rId58" Type="http://schemas.openxmlformats.org/officeDocument/2006/relationships/image" Target="media/image38.jpeg"/><Relationship Id="rId79" Type="http://schemas.openxmlformats.org/officeDocument/2006/relationships/image" Target="media/image48.jpeg"/><Relationship Id="rId102" Type="http://schemas.openxmlformats.org/officeDocument/2006/relationships/hyperlink" Target="http://wiki.bk.tudelft.nl/toi-pedia/File:Mirror.png" TargetMode="External"/><Relationship Id="rId123" Type="http://schemas.openxmlformats.org/officeDocument/2006/relationships/image" Target="media/image70.jpeg"/><Relationship Id="rId144" Type="http://schemas.openxmlformats.org/officeDocument/2006/relationships/hyperlink" Target="http://wiki.bk.tudelft.nl/toi-pedia/File:Modify_join3.jpg" TargetMode="External"/><Relationship Id="rId90" Type="http://schemas.openxmlformats.org/officeDocument/2006/relationships/hyperlink" Target="http://wiki.bk.tudelft.nl/toi-pedia/File:Array.png" TargetMode="External"/><Relationship Id="rId165" Type="http://schemas.openxmlformats.org/officeDocument/2006/relationships/image" Target="media/image93.png"/><Relationship Id="rId186" Type="http://schemas.openxmlformats.org/officeDocument/2006/relationships/image" Target="media/image113.jpeg"/><Relationship Id="rId211" Type="http://schemas.openxmlformats.org/officeDocument/2006/relationships/image" Target="media/image138.jpeg"/><Relationship Id="rId232" Type="http://schemas.openxmlformats.org/officeDocument/2006/relationships/hyperlink" Target="http://www.wikihow.com/Learn-to-Read-Blueprints#/Image:Learn-to-Read-Blueprints-Step-8.jpg" TargetMode="External"/><Relationship Id="rId27" Type="http://schemas.openxmlformats.org/officeDocument/2006/relationships/image" Target="media/image21.gif"/><Relationship Id="rId48" Type="http://schemas.openxmlformats.org/officeDocument/2006/relationships/image" Target="media/image33.jpeg"/><Relationship Id="rId69" Type="http://schemas.openxmlformats.org/officeDocument/2006/relationships/image" Target="media/image43.jpeg"/><Relationship Id="rId113" Type="http://schemas.openxmlformats.org/officeDocument/2006/relationships/image" Target="media/image65.png"/><Relationship Id="rId134" Type="http://schemas.openxmlformats.org/officeDocument/2006/relationships/hyperlink" Target="http://wiki.bk.tudelft.nl/toi-pedia/File:Modify_fillet3_ok.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2748</TotalTime>
  <Pages>40</Pages>
  <Words>4942</Words>
  <Characters>28175</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IKHINE PATRICK</cp:lastModifiedBy>
  <cp:revision>40</cp:revision>
  <dcterms:created xsi:type="dcterms:W3CDTF">2017-08-18T13:09:00Z</dcterms:created>
  <dcterms:modified xsi:type="dcterms:W3CDTF">2019-08-05T14:38:00Z</dcterms:modified>
</cp:coreProperties>
</file>